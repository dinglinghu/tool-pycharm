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0E122E">
      <w:pPr>
        <w:jc w:val="center"/>
        <w:rPr>
          <w:sz w:val="44"/>
          <w:szCs w:val="44"/>
        </w:rPr>
      </w:pPr>
    </w:p>
    <w:p w14:paraId="11DF7E9D">
      <w:pPr>
        <w:jc w:val="center"/>
        <w:rPr>
          <w:sz w:val="44"/>
          <w:szCs w:val="44"/>
        </w:rPr>
      </w:pPr>
    </w:p>
    <w:p w14:paraId="18CC2A13">
      <w:pPr>
        <w:jc w:val="center"/>
        <w:rPr>
          <w:sz w:val="44"/>
          <w:szCs w:val="44"/>
        </w:rPr>
      </w:pPr>
    </w:p>
    <w:p w14:paraId="444E44B7">
      <w:pPr>
        <w:ind w:firstLine="964"/>
        <w:jc w:val="center"/>
        <w:rPr>
          <w:rFonts w:ascii="黑体" w:hAnsi="黑体" w:eastAsia="黑体" w:cs="黑体"/>
          <w:b/>
          <w:bCs/>
          <w:sz w:val="48"/>
          <w:szCs w:val="48"/>
        </w:rPr>
      </w:pPr>
    </w:p>
    <w:p w14:paraId="37CBB1AE">
      <w:pPr>
        <w:ind w:left="0" w:leftChars="0" w:firstLine="0" w:firstLineChars="0"/>
        <w:jc w:val="center"/>
        <w:rPr>
          <w:rFonts w:hint="default" w:ascii="黑体" w:hAnsi="黑体" w:eastAsia="黑体" w:cs="黑体"/>
          <w:b/>
          <w:bCs/>
          <w:sz w:val="48"/>
          <w:szCs w:val="48"/>
          <w:lang w:val="en-US" w:eastAsia="zh-CN"/>
        </w:rPr>
      </w:pPr>
      <w:r>
        <w:rPr>
          <w:rFonts w:hint="eastAsia" w:ascii="黑体" w:hAnsi="黑体" w:eastAsia="黑体" w:cs="黑体"/>
          <w:b/>
          <w:bCs/>
          <w:sz w:val="48"/>
          <w:szCs w:val="48"/>
        </w:rPr>
        <w:t>星座动态分簇大模型</w:t>
      </w:r>
      <w:r>
        <w:rPr>
          <w:rFonts w:hint="eastAsia" w:ascii="黑体" w:hAnsi="黑体" w:eastAsia="黑体" w:cs="黑体"/>
          <w:b/>
          <w:bCs/>
          <w:sz w:val="48"/>
          <w:szCs w:val="48"/>
          <w:lang w:val="en-US" w:eastAsia="zh-CN"/>
        </w:rPr>
        <w:t>开题报告</w:t>
      </w:r>
    </w:p>
    <w:p w14:paraId="1FA4D789">
      <w:pPr>
        <w:jc w:val="center"/>
        <w:rPr>
          <w:sz w:val="44"/>
          <w:szCs w:val="44"/>
        </w:rPr>
      </w:pPr>
    </w:p>
    <w:p w14:paraId="6B066436">
      <w:pPr>
        <w:jc w:val="center"/>
        <w:rPr>
          <w:sz w:val="44"/>
          <w:szCs w:val="44"/>
        </w:rPr>
      </w:pPr>
    </w:p>
    <w:p w14:paraId="568FBAA3">
      <w:pPr>
        <w:jc w:val="center"/>
        <w:rPr>
          <w:sz w:val="44"/>
          <w:szCs w:val="44"/>
        </w:rPr>
      </w:pPr>
    </w:p>
    <w:p w14:paraId="58B0D7F3">
      <w:pPr>
        <w:jc w:val="center"/>
        <w:rPr>
          <w:sz w:val="44"/>
          <w:szCs w:val="44"/>
        </w:rPr>
      </w:pPr>
    </w:p>
    <w:p w14:paraId="6EC53C77">
      <w:pPr>
        <w:jc w:val="center"/>
        <w:rPr>
          <w:sz w:val="44"/>
          <w:szCs w:val="44"/>
        </w:rPr>
      </w:pPr>
    </w:p>
    <w:p w14:paraId="74F417D3">
      <w:pPr>
        <w:jc w:val="center"/>
        <w:rPr>
          <w:sz w:val="44"/>
          <w:szCs w:val="44"/>
        </w:rPr>
      </w:pPr>
    </w:p>
    <w:p w14:paraId="1D9C6FF4">
      <w:pPr>
        <w:jc w:val="center"/>
        <w:rPr>
          <w:sz w:val="44"/>
          <w:szCs w:val="44"/>
        </w:rPr>
      </w:pPr>
    </w:p>
    <w:p w14:paraId="732E820B">
      <w:pPr>
        <w:jc w:val="center"/>
        <w:rPr>
          <w:sz w:val="44"/>
          <w:szCs w:val="44"/>
        </w:rPr>
      </w:pPr>
    </w:p>
    <w:p w14:paraId="57BD00EA">
      <w:pPr>
        <w:jc w:val="center"/>
        <w:rPr>
          <w:sz w:val="44"/>
          <w:szCs w:val="44"/>
        </w:rPr>
      </w:pPr>
    </w:p>
    <w:p w14:paraId="38ED4183">
      <w:pPr>
        <w:jc w:val="center"/>
        <w:rPr>
          <w:sz w:val="44"/>
          <w:szCs w:val="44"/>
        </w:rPr>
      </w:pPr>
    </w:p>
    <w:p w14:paraId="7534DF84">
      <w:pPr>
        <w:jc w:val="center"/>
        <w:rPr>
          <w:sz w:val="44"/>
          <w:szCs w:val="44"/>
        </w:rPr>
      </w:pPr>
    </w:p>
    <w:p w14:paraId="195769E9">
      <w:pPr>
        <w:jc w:val="center"/>
        <w:rPr>
          <w:sz w:val="44"/>
          <w:szCs w:val="44"/>
        </w:rPr>
      </w:pPr>
    </w:p>
    <w:p w14:paraId="20A98078">
      <w:pPr>
        <w:jc w:val="center"/>
        <w:rPr>
          <w:sz w:val="44"/>
          <w:szCs w:val="44"/>
        </w:rPr>
      </w:pPr>
    </w:p>
    <w:p w14:paraId="7088E82E">
      <w:pPr>
        <w:jc w:val="center"/>
        <w:rPr>
          <w:sz w:val="44"/>
          <w:szCs w:val="44"/>
        </w:rPr>
      </w:pPr>
    </w:p>
    <w:p w14:paraId="17B94D00">
      <w:pPr>
        <w:jc w:val="center"/>
        <w:rPr>
          <w:sz w:val="44"/>
          <w:szCs w:val="44"/>
        </w:rPr>
      </w:pPr>
    </w:p>
    <w:p w14:paraId="05C7F237">
      <w:pPr>
        <w:spacing w:line="600" w:lineRule="auto"/>
        <w:ind w:left="0" w:leftChars="0" w:firstLine="0" w:firstLineChars="0"/>
        <w:jc w:val="center"/>
        <w:rPr>
          <w:sz w:val="44"/>
          <w:szCs w:val="44"/>
        </w:rPr>
      </w:pPr>
      <w:r>
        <w:rPr>
          <w:rFonts w:hint="eastAsia"/>
          <w:sz w:val="44"/>
          <w:szCs w:val="44"/>
        </w:rPr>
        <w:t>航天五院</w:t>
      </w:r>
    </w:p>
    <w:p w14:paraId="61578566">
      <w:pPr>
        <w:spacing w:line="600" w:lineRule="auto"/>
        <w:ind w:left="0" w:leftChars="0" w:firstLine="0" w:firstLineChars="0"/>
        <w:jc w:val="center"/>
        <w:rPr>
          <w:rFonts w:hint="eastAsia"/>
          <w:sz w:val="44"/>
          <w:szCs w:val="44"/>
        </w:rPr>
        <w:sectPr>
          <w:footerReference r:id="rId5" w:type="default"/>
          <w:pgSz w:w="11906" w:h="16838"/>
          <w:pgMar w:top="1440" w:right="1800" w:bottom="1440" w:left="1800" w:header="851" w:footer="992" w:gutter="0"/>
          <w:pgNumType w:fmt="decimal"/>
          <w:cols w:space="425" w:num="1"/>
          <w:docGrid w:type="lines" w:linePitch="312" w:charSpace="0"/>
        </w:sectPr>
      </w:pPr>
      <w:r>
        <w:rPr>
          <w:rFonts w:hint="eastAsia"/>
          <w:sz w:val="44"/>
          <w:szCs w:val="44"/>
        </w:rPr>
        <w:t>2025年</w:t>
      </w:r>
      <w:r>
        <w:rPr>
          <w:rFonts w:hint="eastAsia"/>
          <w:sz w:val="44"/>
          <w:szCs w:val="44"/>
          <w:lang w:val="en-US" w:eastAsia="zh-CN"/>
        </w:rPr>
        <w:t>7</w:t>
      </w:r>
      <w:r>
        <w:rPr>
          <w:rFonts w:hint="eastAsia"/>
          <w:sz w:val="44"/>
          <w:szCs w:val="44"/>
        </w:rPr>
        <w:t>月</w:t>
      </w:r>
    </w:p>
    <w:p w14:paraId="4326F60C">
      <w:pPr>
        <w:pStyle w:val="2"/>
        <w:spacing w:before="78" w:after="78"/>
      </w:pPr>
      <w:r>
        <w:rPr>
          <w:rFonts w:hint="eastAsia"/>
        </w:rPr>
        <w:t>研究目标</w:t>
      </w:r>
    </w:p>
    <w:p w14:paraId="32779FFD">
      <w:pPr>
        <w:pStyle w:val="5"/>
        <w:ind w:firstLine="560"/>
        <w:rPr>
          <w:rFonts w:hint="eastAsia"/>
          <w:lang w:val="en-US" w:eastAsia="zh-CN"/>
        </w:rPr>
      </w:pPr>
      <w:r>
        <w:rPr>
          <w:rFonts w:hint="eastAsia"/>
          <w:lang w:val="en-US" w:eastAsia="zh-CN"/>
        </w:rPr>
        <w:t>天基观测因其高位俯瞰的优势，可实现对全球范围动态目标的实时探查。通过构建全球大规模观测卫星星座，可实现对全球任意感兴趣目标实现全天候、全地域覆盖观测。</w:t>
      </w:r>
    </w:p>
    <w:p w14:paraId="59EC62A0">
      <w:pPr>
        <w:pStyle w:val="5"/>
        <w:ind w:firstLine="560"/>
        <w:rPr>
          <w:rFonts w:hint="default" w:eastAsia="宋体"/>
          <w:lang w:val="en-US" w:eastAsia="zh-CN"/>
        </w:rPr>
      </w:pPr>
      <w:r>
        <w:rPr>
          <w:rFonts w:hint="eastAsia"/>
        </w:rPr>
        <w:t>针对动态目标的</w:t>
      </w:r>
      <w:r>
        <w:rPr>
          <w:rFonts w:hint="eastAsia"/>
          <w:lang w:val="en-US" w:eastAsia="zh-CN"/>
        </w:rPr>
        <w:t>大规模星座</w:t>
      </w:r>
      <w:r>
        <w:rPr>
          <w:rFonts w:hint="eastAsia"/>
        </w:rPr>
        <w:t>观测</w:t>
      </w:r>
      <w:r>
        <w:rPr>
          <w:rFonts w:hint="eastAsia"/>
          <w:lang w:val="en-US" w:eastAsia="zh-CN"/>
        </w:rPr>
        <w:t>场景</w:t>
      </w:r>
      <w:r>
        <w:rPr>
          <w:rFonts w:hint="eastAsia"/>
        </w:rPr>
        <w:t>，</w:t>
      </w:r>
      <w:r>
        <w:rPr>
          <w:rFonts w:hint="eastAsia"/>
          <w:lang w:val="en-US" w:eastAsia="zh-CN"/>
        </w:rPr>
        <w:t>充分利用卫星观测资源实现有限资源条件下目标容量的有效提升，</w:t>
      </w:r>
      <w:r>
        <w:rPr>
          <w:rFonts w:hint="eastAsia"/>
        </w:rPr>
        <w:t>聚焦卫星星座的动态分簇管理、资源高效利用等核心</w:t>
      </w:r>
      <w:r>
        <w:rPr>
          <w:rFonts w:hint="eastAsia"/>
          <w:lang w:val="en-US" w:eastAsia="zh-CN"/>
        </w:rPr>
        <w:t>需求</w:t>
      </w:r>
      <w:r>
        <w:rPr>
          <w:rFonts w:hint="eastAsia"/>
        </w:rPr>
        <w:t>，开展基于仿真数据预处理、</w:t>
      </w:r>
      <w:r>
        <w:rPr>
          <w:rFonts w:hint="eastAsia"/>
          <w:lang w:val="en-US" w:eastAsia="zh-CN"/>
        </w:rPr>
        <w:t>数据蒸馏技术、</w:t>
      </w:r>
      <w:r>
        <w:rPr>
          <w:rFonts w:hint="eastAsia"/>
        </w:rPr>
        <w:t>动态分簇大模型微调技术的研究。突破高维度多时相仿真数据生成、大模型在</w:t>
      </w:r>
      <w:r>
        <w:rPr>
          <w:rFonts w:hint="eastAsia"/>
          <w:lang w:val="en-US" w:eastAsia="zh-CN"/>
        </w:rPr>
        <w:t>星座动态</w:t>
      </w:r>
      <w:r>
        <w:rPr>
          <w:rFonts w:hint="eastAsia"/>
        </w:rPr>
        <w:t>任务规划中的微调学习等关键技术，构建适用于卫星星座智能管理的垂直领域训练数据集和大模型推理平台。完成高动态目标观测场景下的系统验证，形成具有高响应能力和鲁棒性的卫星星座智能管理系统，具备实时、协同、高效的动态目标观测能力</w:t>
      </w:r>
      <w:r>
        <w:rPr>
          <w:rFonts w:hint="eastAsia"/>
          <w:lang w:eastAsia="zh-CN"/>
        </w:rPr>
        <w:t>，</w:t>
      </w:r>
      <w:r>
        <w:rPr>
          <w:rFonts w:hint="eastAsia"/>
          <w:lang w:val="en-US" w:eastAsia="zh-CN"/>
        </w:rPr>
        <w:t>为后续天基多智能体协同提供研究基础。</w:t>
      </w:r>
    </w:p>
    <w:p w14:paraId="5D6599C7">
      <w:pPr>
        <w:pStyle w:val="2"/>
        <w:spacing w:before="78" w:after="78"/>
      </w:pPr>
      <w:r>
        <w:rPr>
          <w:rFonts w:hint="eastAsia"/>
        </w:rPr>
        <w:t>研究内容</w:t>
      </w:r>
    </w:p>
    <w:p w14:paraId="668746C0">
      <w:pPr>
        <w:pStyle w:val="4"/>
        <w:spacing w:before="78" w:after="78"/>
        <w:rPr>
          <w:rFonts w:ascii="Times New Roman" w:hAnsi="Times New Roman" w:cs="Times New Roman"/>
          <w:bCs/>
          <w:szCs w:val="32"/>
        </w:rPr>
      </w:pPr>
      <w:r>
        <w:rPr>
          <w:rFonts w:ascii="Times New Roman" w:hAnsi="Times New Roman" w:cs="Times New Roman"/>
          <w:bCs/>
          <w:szCs w:val="32"/>
        </w:rPr>
        <w:t>基于</w:t>
      </w:r>
      <w:r>
        <w:rPr>
          <w:rFonts w:hint="eastAsia" w:ascii="Times New Roman" w:hAnsi="Times New Roman" w:cs="Times New Roman"/>
          <w:bCs/>
          <w:szCs w:val="32"/>
        </w:rPr>
        <w:t>高速目标天基探测</w:t>
      </w:r>
      <w:r>
        <w:rPr>
          <w:rFonts w:ascii="Times New Roman" w:hAnsi="Times New Roman" w:cs="Times New Roman"/>
          <w:bCs/>
          <w:szCs w:val="32"/>
        </w:rPr>
        <w:t>场景仿真数据</w:t>
      </w:r>
      <w:r>
        <w:rPr>
          <w:rFonts w:hint="eastAsia" w:ascii="Times New Roman" w:hAnsi="Times New Roman" w:cs="Times New Roman"/>
          <w:bCs/>
          <w:szCs w:val="32"/>
          <w:lang w:val="en-US" w:eastAsia="zh-CN"/>
        </w:rPr>
        <w:t>蒸馏</w:t>
      </w:r>
      <w:r>
        <w:rPr>
          <w:rFonts w:ascii="Times New Roman" w:hAnsi="Times New Roman" w:cs="Times New Roman"/>
          <w:bCs/>
          <w:szCs w:val="32"/>
        </w:rPr>
        <w:t>技术</w:t>
      </w:r>
    </w:p>
    <w:p w14:paraId="77A181BE">
      <w:pPr>
        <w:pStyle w:val="5"/>
        <w:ind w:firstLine="560"/>
      </w:pPr>
      <w:r>
        <w:t>针对高速目标天基探测场景</w:t>
      </w:r>
      <w:r>
        <w:rPr>
          <w:rFonts w:hint="eastAsia"/>
        </w:rPr>
        <w:t>，</w:t>
      </w:r>
      <w:r>
        <w:t>对航天器</w:t>
      </w:r>
      <w:r>
        <w:rPr>
          <w:rFonts w:hint="eastAsia"/>
        </w:rPr>
        <w:t>观测任务实时性要求高、大规模星座动态、高效调度</w:t>
      </w:r>
      <w:r>
        <w:t>等需求</w:t>
      </w:r>
      <w:r>
        <w:rPr>
          <w:rFonts w:hint="eastAsia"/>
        </w:rPr>
        <w:t>，开展星座分簇技术研究。</w:t>
      </w:r>
      <w:r>
        <w:t>通过</w:t>
      </w:r>
      <w:r>
        <w:rPr>
          <w:rFonts w:hint="eastAsia"/>
        </w:rPr>
        <w:t>构建仿真场景，利用</w:t>
      </w:r>
      <w:r>
        <w:t>STK软件生成高维度、多时相仿真数据，构建适用于大模型的特定领域训练数据集。实现</w:t>
      </w:r>
      <w:r>
        <w:rPr>
          <w:rFonts w:hint="eastAsia"/>
        </w:rPr>
        <w:t>卫星信息等</w:t>
      </w:r>
      <w:r>
        <w:t>知识在大模型上的微调学习，提升大模型对卫星自主决策领域的推理能力。构建基于仿真到现实迁移的数据扩充机制，利用仿真工具生成目标领域数据，再通过合成噪声（加性高斯噪声、对抗样本）扩展数据分布。利用数据流重构技术对小样本数据集进行特征增强，使其在隐空间形成覆盖性更高的分布，最终构建适合大模型训练的垂直领域训练数据集。</w:t>
      </w:r>
    </w:p>
    <w:p w14:paraId="56CA7849">
      <w:pPr>
        <w:pStyle w:val="4"/>
        <w:spacing w:before="78" w:after="78"/>
      </w:pPr>
      <w:r>
        <w:rPr>
          <w:rFonts w:hint="eastAsia"/>
        </w:rPr>
        <w:t>支持星座动态分簇</w:t>
      </w:r>
      <w:r>
        <w:t>的模型微调技术</w:t>
      </w:r>
    </w:p>
    <w:p w14:paraId="65E8C9E0">
      <w:pPr>
        <w:pStyle w:val="5"/>
        <w:ind w:firstLine="560"/>
        <w:rPr>
          <w:sz w:val="32"/>
          <w:szCs w:val="32"/>
        </w:rPr>
      </w:pPr>
      <w:r>
        <w:t>为了缓解大模型在航天任务规划垂直领域场景的推理难问题，研究大模型微调在异构领域迁移（跨领域）和同构领域迁移（同一任务不同子任务）中的理论差异，利用基于迁移学习度量的通用框架。探索微调过程中的模型过适配与泛化能力平衡，通过引入正则化项（如L2正则化、贝叶斯权重约束）优化模型收敛性能，结合增量数据微调策略，根据在线数据的语义密度动态添加新增样本，缓解</w:t>
      </w:r>
      <w:r>
        <w:rPr>
          <w:rFonts w:hint="eastAsia"/>
        </w:rPr>
        <w:t>“</w:t>
      </w:r>
      <w:r>
        <w:t>数据污染</w:t>
      </w:r>
      <w:r>
        <w:rPr>
          <w:rFonts w:hint="eastAsia"/>
        </w:rPr>
        <w:t>”</w:t>
      </w:r>
      <w:r>
        <w:t>与</w:t>
      </w:r>
      <w:r>
        <w:rPr>
          <w:rFonts w:hint="eastAsia"/>
        </w:rPr>
        <w:t>“</w:t>
      </w:r>
      <w:r>
        <w:t>不足冷启动</w:t>
      </w:r>
      <w:r>
        <w:rPr>
          <w:rFonts w:hint="eastAsia"/>
        </w:rPr>
        <w:t>”</w:t>
      </w:r>
      <w:r>
        <w:t>现象，为高速目标天基探测场景中</w:t>
      </w:r>
      <w:r>
        <w:rPr>
          <w:rFonts w:hint="eastAsia"/>
        </w:rPr>
        <w:t>卫星</w:t>
      </w:r>
      <w:r>
        <w:t>分组分簇任务提供大模型推理能力。</w:t>
      </w:r>
    </w:p>
    <w:p w14:paraId="33565FCD">
      <w:pPr>
        <w:pStyle w:val="5"/>
        <w:ind w:firstLine="560"/>
      </w:pPr>
      <w:r>
        <w:t>大模型辅助的动态分组分簇策略</w:t>
      </w:r>
      <w:r>
        <w:rPr>
          <w:rFonts w:hint="eastAsia"/>
        </w:rPr>
        <w:t>通过任务需求多维度感知建模、多域协同优化等方法，通过大模型分析历史任务模式，预测未来一段时间的任务分布，以此作为动态分组的输入因素。大模型可实时推理卫星能源、通信带宽等状态，并建议各分组是否需增加/减少卫星节点，生成动态资源分配指令。</w:t>
      </w:r>
      <w:r>
        <w:t>通过将大模型技术深度嵌入动态分组分簇策略与任务规划流程，实现了复杂星座环境下的智能决策优化。系统通过大模型的语义理解、多模态感知和实时反馈能力，显著降低了任务规划复杂度与计算时间，为高动态、高响应需求的卫星星座管理提供了全新解决方案。</w:t>
      </w:r>
    </w:p>
    <w:p w14:paraId="6127ACD5">
      <w:pPr>
        <w:pStyle w:val="2"/>
        <w:spacing w:before="78" w:after="78"/>
      </w:pPr>
      <w:r>
        <w:rPr>
          <w:rFonts w:hint="eastAsia"/>
        </w:rPr>
        <w:t>场景想定</w:t>
      </w:r>
    </w:p>
    <w:p w14:paraId="699EB15B">
      <w:pPr>
        <w:pStyle w:val="4"/>
        <w:spacing w:before="78" w:after="78"/>
      </w:pPr>
      <w:r>
        <w:rPr>
          <w:rFonts w:hint="eastAsia"/>
        </w:rPr>
        <w:t>基本场景</w:t>
      </w:r>
    </w:p>
    <w:p w14:paraId="5489F086">
      <w:pPr>
        <w:pStyle w:val="6"/>
      </w:pPr>
      <w:r>
        <w:rPr>
          <w:rFonts w:hint="eastAsia"/>
        </w:rPr>
        <w:t>场景描述</w:t>
      </w:r>
    </w:p>
    <w:p w14:paraId="09648FB8">
      <w:pPr>
        <w:pStyle w:val="5"/>
        <w:ind w:firstLine="560"/>
      </w:pPr>
      <w:r>
        <w:rPr>
          <w:rFonts w:hint="eastAsia"/>
        </w:rPr>
        <w:t>本场景聚焦于高动态目标（如快速机动军事目标、突发事件区域等）的实时天基观测问题。由于目标运动速度快且不确定性高，传统静态或半动态的任务规划机制难以满足快速响应和资源高效利用的需求。为实现对动态目标的连续、协同、高效观测，卫星星座需要根据目标状态变化，实时调整观测策略，并在此基础上开展卫星星群的动态分簇管理。</w:t>
      </w:r>
    </w:p>
    <w:p w14:paraId="1EA1BBEC">
      <w:pPr>
        <w:pStyle w:val="5"/>
        <w:ind w:firstLine="560"/>
      </w:pPr>
      <w:r>
        <w:rPr>
          <w:rFonts w:hint="eastAsia"/>
        </w:rPr>
        <w:t>动态分簇是实现多星协同观测的前提和基础。它通过分析卫星当前轨道状态、通信能力、感知能力和目标位置预测信息，将具备协同能力的卫星节点划分到同一观测集群中，从而构建面向特定目标的局部高效观测网络。这一过程对任务规划效率、通信开销、观测覆盖能力具有决定性影响。</w:t>
      </w:r>
    </w:p>
    <w:p w14:paraId="53F97CF2">
      <w:pPr>
        <w:pStyle w:val="6"/>
      </w:pPr>
      <w:r>
        <w:rPr>
          <w:rFonts w:hint="eastAsia"/>
        </w:rPr>
        <w:t>场景要素</w:t>
      </w:r>
    </w:p>
    <w:p w14:paraId="7349810B">
      <w:pPr>
        <w:pStyle w:val="5"/>
        <w:ind w:firstLine="560"/>
      </w:pPr>
      <w:r>
        <w:t>红方要素：包括多种类型的卫星星座系统，具体如下：</w:t>
      </w:r>
    </w:p>
    <w:p w14:paraId="14EEBFE8">
      <w:pPr>
        <w:pStyle w:val="5"/>
        <w:ind w:firstLine="560"/>
      </w:pPr>
      <w:r>
        <w:t>中低轨成像侦察卫星星座：部署于太阳同步轨道（SSO）或近地轨道（LEO），具备高分辨率成像能力（分辨率优于1m），重访周期短，适合对重点区域进行高频次观测；</w:t>
      </w:r>
    </w:p>
    <w:p w14:paraId="0FB295D7">
      <w:pPr>
        <w:pStyle w:val="5"/>
        <w:ind w:firstLine="560"/>
      </w:pPr>
      <w:r>
        <w:t>大模型节点：部署在地面或边缘计算节点的AI大模型，负责动态分簇决策、目标预测、资源分配等核心智能功能。</w:t>
      </w:r>
    </w:p>
    <w:p w14:paraId="799078B9">
      <w:pPr>
        <w:pStyle w:val="5"/>
        <w:ind w:firstLine="560"/>
      </w:pPr>
      <w:r>
        <w:t>蓝方要素（可选）：</w:t>
      </w:r>
    </w:p>
    <w:p w14:paraId="0C105E20">
      <w:pPr>
        <w:pStyle w:val="5"/>
        <w:ind w:firstLine="560"/>
      </w:pPr>
      <w:r>
        <w:t>高速机动目标：如陆上/海上移动军事单元、空中飞行器等；</w:t>
      </w:r>
    </w:p>
    <w:p w14:paraId="2087B53A">
      <w:pPr>
        <w:pStyle w:val="6"/>
      </w:pPr>
      <w:r>
        <w:rPr>
          <w:rFonts w:hint="eastAsia"/>
        </w:rPr>
        <w:t>运行流程</w:t>
      </w:r>
    </w:p>
    <w:p w14:paraId="71B0A5CE">
      <w:pPr>
        <w:pStyle w:val="5"/>
        <w:ind w:firstLine="560"/>
      </w:pPr>
      <w:r>
        <w:t>目标检测与识别：由高轨卫星进行广域扫描，发现潜在动态目标并完成初步识别；</w:t>
      </w:r>
    </w:p>
    <w:p w14:paraId="073EF5A4">
      <w:pPr>
        <w:pStyle w:val="5"/>
        <w:ind w:firstLine="560"/>
      </w:pPr>
      <w:r>
        <w:t>目标状态预测：对未来目标运动轨迹进行预测，</w:t>
      </w:r>
      <w:r>
        <w:rPr>
          <w:rFonts w:hint="eastAsia"/>
        </w:rPr>
        <w:t>获取目标可见窗口；</w:t>
      </w:r>
    </w:p>
    <w:p w14:paraId="7BD582F1">
      <w:pPr>
        <w:pStyle w:val="5"/>
        <w:ind w:firstLine="560"/>
      </w:pPr>
      <w:r>
        <w:rPr>
          <w:rFonts w:hint="eastAsia"/>
        </w:rPr>
        <w:t>（本次培训内容）</w:t>
      </w:r>
      <w:r>
        <w:t>星群动态分簇决策：基于当前星群状态、目标预测轨迹与通信约束，由大模型输出最优的星群动态分簇方案；</w:t>
      </w:r>
    </w:p>
    <w:p w14:paraId="79082347">
      <w:pPr>
        <w:pStyle w:val="5"/>
        <w:ind w:firstLine="560"/>
      </w:pPr>
      <w:r>
        <w:t>任务规划与执行：分簇后的星群各自承担协同观测任务，形成闭环反馈，持续跟踪目标；</w:t>
      </w:r>
    </w:p>
    <w:p w14:paraId="73BC04F1">
      <w:pPr>
        <w:pStyle w:val="5"/>
        <w:ind w:firstLine="560"/>
      </w:pPr>
      <w:r>
        <w:t>数据融合与反馈优化：各星群上传观测数据至地面大模型节点，模型持续更新目标状态并优化下一阶段分簇与观测策略；</w:t>
      </w:r>
    </w:p>
    <w:p w14:paraId="7ACDDE18">
      <w:pPr>
        <w:pStyle w:val="5"/>
        <w:ind w:firstLine="560"/>
      </w:pPr>
      <w:r>
        <w:t>动态调整与自适应优化：在目标运动突变、通信中断等异常情况下，大模型实时调整分簇结构和任务分配逻辑，确保观测任务不中断。</w:t>
      </w:r>
    </w:p>
    <w:p w14:paraId="0F18EAEF">
      <w:pPr>
        <w:pStyle w:val="4"/>
        <w:spacing w:before="78" w:after="78"/>
      </w:pPr>
      <w:r>
        <w:rPr>
          <w:rFonts w:hint="eastAsia"/>
        </w:rPr>
        <w:t>难点问题</w:t>
      </w:r>
    </w:p>
    <w:p w14:paraId="4A1D44B5">
      <w:pPr>
        <w:pStyle w:val="6"/>
      </w:pPr>
      <w:r>
        <w:rPr>
          <w:rFonts w:hint="eastAsia"/>
        </w:rPr>
        <w:t>多源异构卫星态势数据的制备与建模问题</w:t>
      </w:r>
    </w:p>
    <w:p w14:paraId="1AD656C7">
      <w:pPr>
        <w:pStyle w:val="5"/>
        <w:ind w:firstLine="560"/>
      </w:pPr>
      <w:r>
        <w:t>大模型训练依赖于高质量、多样化的输入数据。在卫星星座场景中，输入数据具有高维、多源、异构、非结构化及强时序性等特征。在卫星星座动态分簇任务中，由于实际观测任务复杂且卫星运行成本高昂，真实历史数据获取受限且样本稀疏，导致大模型训练面临严重的数据瓶颈。同时，动态分簇是一个多变量耦合、时空关联强、行为高度非线性的问题，其输入特征维度高、变化快，具有强烈的时序依赖关系和空间拓扑结构。传统的静态数据集和简单监督学习方法已难以胜任。</w:t>
      </w:r>
    </w:p>
    <w:p w14:paraId="01021FDE">
      <w:pPr>
        <w:ind w:firstLine="560"/>
        <w:rPr>
          <w:szCs w:val="28"/>
        </w:rPr>
      </w:pPr>
      <w:r>
        <w:rPr>
          <w:szCs w:val="28"/>
        </w:rPr>
        <w:t>具体而言，数据来源包括：</w:t>
      </w:r>
    </w:p>
    <w:p w14:paraId="2300B2BB">
      <w:pPr>
        <w:pStyle w:val="5"/>
        <w:ind w:firstLine="560"/>
      </w:pPr>
      <w:r>
        <w:rPr>
          <w:rFonts w:hint="eastAsia"/>
        </w:rPr>
        <w:t>（1）</w:t>
      </w:r>
      <w:r>
        <w:t>不同轨道层卫星的状态信息：如位置、姿态、可用资源、观测能力等。</w:t>
      </w:r>
    </w:p>
    <w:p w14:paraId="7288F16E">
      <w:pPr>
        <w:pStyle w:val="5"/>
        <w:ind w:firstLine="560"/>
      </w:pPr>
      <w:r>
        <w:rPr>
          <w:rFonts w:hint="eastAsia"/>
        </w:rPr>
        <w:t>（2）</w:t>
      </w:r>
      <w:r>
        <w:t>目标动态轨迹预测信息：来源于历史行为、探测、地面情报。</w:t>
      </w:r>
    </w:p>
    <w:p w14:paraId="0110002C">
      <w:pPr>
        <w:pStyle w:val="5"/>
        <w:ind w:firstLine="560"/>
      </w:pPr>
      <w:r>
        <w:rPr>
          <w:rFonts w:hint="eastAsia"/>
        </w:rPr>
        <w:t>（3）</w:t>
      </w:r>
      <w:r>
        <w:t>星间通信链路状态：带宽、延迟、丢包率。</w:t>
      </w:r>
    </w:p>
    <w:p w14:paraId="73508650">
      <w:pPr>
        <w:pStyle w:val="5"/>
        <w:ind w:firstLine="560"/>
      </w:pPr>
      <w:r>
        <w:rPr>
          <w:rFonts w:hint="eastAsia"/>
        </w:rPr>
        <w:t>（4）</w:t>
      </w:r>
      <w:r>
        <w:t>地面指挥控制系统的任务优先级和调度约束。</w:t>
      </w:r>
    </w:p>
    <w:p w14:paraId="5827843F">
      <w:pPr>
        <w:pStyle w:val="5"/>
        <w:ind w:firstLine="560"/>
      </w:pPr>
      <w:r>
        <w:t>这些数据通常具有不一致的时空分辨率、不同的更新频率，并且存在噪声和缺失值。如何对这些数据进行统一建模、清洗融合并构造有效的训练样本，是大模型应用中的关键挑战。</w:t>
      </w:r>
    </w:p>
    <w:p w14:paraId="056C7B50">
      <w:pPr>
        <w:pStyle w:val="6"/>
      </w:pPr>
      <w:r>
        <w:rPr>
          <w:rFonts w:hint="eastAsia"/>
        </w:rPr>
        <w:t>模型训练难收敛与梯度不稳定挑战</w:t>
      </w:r>
    </w:p>
    <w:p w14:paraId="59E0C5A3">
      <w:pPr>
        <w:pStyle w:val="5"/>
        <w:ind w:firstLine="560"/>
      </w:pPr>
      <w:r>
        <w:t>在训练过程中，模型往往表现出损失函数剧烈震荡、难以稳定收敛的现象。具体表现为：</w:t>
      </w:r>
    </w:p>
    <w:p w14:paraId="55B230F9">
      <w:pPr>
        <w:pStyle w:val="5"/>
        <w:ind w:firstLine="560"/>
      </w:pPr>
      <w:r>
        <w:rPr>
          <w:rFonts w:hint="eastAsia"/>
        </w:rPr>
        <w:t>（1）</w:t>
      </w:r>
      <w:r>
        <w:t>损失值无明显下降趋势：在多个迭代周期内，损失值无显著下降，甚至出现周期性波动或突增，最终无法收敛至有效解。</w:t>
      </w:r>
    </w:p>
    <w:p w14:paraId="1BD88F12">
      <w:pPr>
        <w:pStyle w:val="5"/>
        <w:ind w:firstLine="560"/>
      </w:pPr>
      <w:r>
        <w:rPr>
          <w:rFonts w:hint="eastAsia"/>
        </w:rPr>
        <w:t>（2）</w:t>
      </w:r>
      <w:r>
        <w:t>梯度幅值剧烈变化：反向传播过程中常出现梯度爆炸（权重更新过大导致数值溢出）或梯度消失（梯度趋近于零，参数停滞不更新），这不仅降低了训练效率，还可能使模型陷入局部最优解。</w:t>
      </w:r>
    </w:p>
    <w:p w14:paraId="672D3CAB">
      <w:pPr>
        <w:pStyle w:val="5"/>
        <w:ind w:firstLine="560"/>
      </w:pPr>
      <w:r>
        <w:t>在动态分簇任务中，模型输出的分簇策略可能与任务目标（如资源均衡、通信连通性）产生矛盾。例如，将低电量卫星选为簇头，导致决策逻辑断裂。此外，模型对强时空依赖问题的建模能力不足，例如对卫星状态动态演化（如轨道偏移）或目标轨迹预测（如机动目标变轨）等长期时序依赖关系难以精准捕捉，导致预测误差随时间积累，进一步加剧训练不稳定。</w:t>
      </w:r>
    </w:p>
    <w:p w14:paraId="614344B8">
      <w:pPr>
        <w:pStyle w:val="2"/>
        <w:spacing w:before="78" w:after="78"/>
      </w:pPr>
      <w:r>
        <w:t>主要技术途径</w:t>
      </w:r>
    </w:p>
    <w:p w14:paraId="7D9CDC31">
      <w:pPr>
        <w:pStyle w:val="4"/>
        <w:spacing w:before="78" w:after="78"/>
        <w:rPr>
          <w:rFonts w:ascii="Times New Roman" w:hAnsi="Times New Roman" w:cs="Times New Roman"/>
          <w:bCs/>
          <w:szCs w:val="32"/>
        </w:rPr>
      </w:pPr>
      <w:r>
        <w:rPr>
          <w:rFonts w:ascii="Times New Roman" w:hAnsi="Times New Roman" w:cs="Times New Roman"/>
          <w:bCs/>
          <w:szCs w:val="32"/>
        </w:rPr>
        <w:t>高速目标天基探测场景训练数据集制备</w:t>
      </w:r>
    </w:p>
    <w:p w14:paraId="7BAB47BA">
      <w:pPr>
        <w:pStyle w:val="5"/>
        <w:ind w:firstLine="560"/>
      </w:pPr>
      <w:r>
        <w:t>针对高速目标天基探测场景，训练数据集制备的具体技术路径包含目标特性建模、数据清洗与标准化、小样本数据集的生成与扩充等几个部分，实现高速目标天基探测场景卫星星座信息和空间飞行器信息的采集。</w:t>
      </w:r>
    </w:p>
    <w:p w14:paraId="3C0D3C41">
      <w:pPr>
        <w:pStyle w:val="6"/>
      </w:pPr>
      <w:r>
        <w:t>目标特性建模</w:t>
      </w:r>
    </w:p>
    <w:p w14:paraId="593C9F78">
      <w:pPr>
        <w:pStyle w:val="5"/>
        <w:ind w:firstLine="560"/>
      </w:pPr>
      <w:r>
        <w:t>基于高速目标天基探测场景卫星星座的实际参数，构建卫星实体模型（质量/本体/推力器参数），导入STK对象模板中。通过STK相关软件模块配置六根参数（半长轴，偏心率）及扰动因子（地球非球形引力系数），同时根据空间飞行器飞行特性，建模目标飞行全过程模型。</w:t>
      </w:r>
    </w:p>
    <w:p w14:paraId="4E4D07E0">
      <w:pPr>
        <w:pStyle w:val="5"/>
        <w:ind w:firstLine="560"/>
        <w:rPr>
          <w:rFonts w:hint="eastAsia"/>
        </w:rPr>
      </w:pPr>
      <w:r>
        <w:rPr>
          <w:rFonts w:hint="eastAsia"/>
        </w:rPr>
        <w:t>卫星-卫星在某一时刻的切片可见时间如下图所示，可以看到同轨道面相邻卫星距离间隔约1</w:t>
      </w:r>
      <w:r>
        <w:t>400</w:t>
      </w:r>
      <w:r>
        <w:rPr>
          <w:rFonts w:hint="eastAsia"/>
        </w:rPr>
        <w:t>km，通过激光通信可时间稳定建链，但是同轨道仅有相邻的三颗卫星可以实现互联，这对于目标观测而言难以提供高质量观测结果；异轨道面间卫星变化动态大，随时间切片星间建链关系不稳定，需要根据实际情况进行动态变化。</w:t>
      </w:r>
    </w:p>
    <w:p w14:paraId="794E6969">
      <w:pPr>
        <w:pStyle w:val="25"/>
        <w:keepNext/>
        <w:spacing w:before="62"/>
      </w:pPr>
      <w:r>
        <w:drawing>
          <wp:inline distT="0" distB="0" distL="0" distR="0">
            <wp:extent cx="4512310" cy="40500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516938" cy="4054063"/>
                    </a:xfrm>
                    <a:prstGeom prst="rect">
                      <a:avLst/>
                    </a:prstGeom>
                    <a:noFill/>
                    <a:ln>
                      <a:noFill/>
                    </a:ln>
                  </pic:spPr>
                </pic:pic>
              </a:graphicData>
            </a:graphic>
          </wp:inline>
        </w:drawing>
      </w:r>
    </w:p>
    <w:p w14:paraId="46C17B4B">
      <w:pPr>
        <w:pStyle w:val="25"/>
        <w:spacing w:before="62"/>
        <w:rPr>
          <w:rFonts w:cs="Times New Roman"/>
          <w:szCs w:val="28"/>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t xml:space="preserve"> </w:t>
      </w:r>
      <w:r>
        <w:rPr>
          <w:rFonts w:hint="eastAsia"/>
        </w:rPr>
        <w:t>卫星-卫星可见时刻切片图</w:t>
      </w:r>
    </w:p>
    <w:p w14:paraId="06A81C56">
      <w:pPr>
        <w:ind w:firstLine="560"/>
        <w:rPr>
          <w:rFonts w:hint="eastAsia"/>
        </w:rPr>
      </w:pPr>
      <w:r>
        <w:rPr>
          <w:rFonts w:hint="eastAsia"/>
        </w:rPr>
        <w:t>随机在仿真场景中建立动态变化的目标，卫星对目标的可见关系如下图所示，可见目标在运动过程中，有多颗卫星具有可见弧段，且同一卫星难以保持对同一目标的全程跟踪状态（在本例中，仅有一颗卫星对一个目标保持了较长时间的跟踪）。这种动态切换的过程时间非常短，大部分卫星对目标的可见时段分布在2分钟~</w:t>
      </w:r>
      <w:r>
        <w:t>10</w:t>
      </w:r>
      <w:r>
        <w:rPr>
          <w:rFonts w:hint="eastAsia"/>
        </w:rPr>
        <w:t>分钟区段，对星座动态观测调度的时效性提出了极高的要求。</w:t>
      </w:r>
    </w:p>
    <w:p w14:paraId="3B5B4736">
      <w:pPr>
        <w:pStyle w:val="25"/>
        <w:keepNext/>
        <w:spacing w:before="62"/>
      </w:pPr>
      <w:r>
        <w:drawing>
          <wp:inline distT="0" distB="0" distL="0" distR="0">
            <wp:extent cx="4044315" cy="34804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047494" cy="3483203"/>
                    </a:xfrm>
                    <a:prstGeom prst="rect">
                      <a:avLst/>
                    </a:prstGeom>
                  </pic:spPr>
                </pic:pic>
              </a:graphicData>
            </a:graphic>
          </wp:inline>
        </w:drawing>
      </w:r>
    </w:p>
    <w:p w14:paraId="711F14CB">
      <w:pPr>
        <w:pStyle w:val="25"/>
        <w:spacing w:before="6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 xml:space="preserve"> </w:t>
      </w:r>
      <w:r>
        <w:rPr>
          <w:rFonts w:hint="eastAsia"/>
        </w:rPr>
        <w:t>卫星-目标可见关系图</w:t>
      </w:r>
    </w:p>
    <w:p w14:paraId="30A46148">
      <w:pPr>
        <w:pStyle w:val="5"/>
        <w:ind w:firstLine="560"/>
      </w:pPr>
      <w:r>
        <w:rPr>
          <w:rFonts w:hint="eastAsia"/>
        </w:rPr>
        <w:t>大规模星座动态分簇涉及到卫星对目标，可见卫星间的动态连接的过程，下图展示了卫星-卫星、卫星-目标的动态连接关系：</w:t>
      </w:r>
    </w:p>
    <w:p w14:paraId="7C7D78DD">
      <w:pPr>
        <w:pStyle w:val="25"/>
        <w:keepNext/>
        <w:spacing w:before="62"/>
      </w:pPr>
      <w:r>
        <w:drawing>
          <wp:inline distT="0" distB="0" distL="0" distR="0">
            <wp:extent cx="5116830" cy="2280920"/>
            <wp:effectExtent l="0" t="0" r="762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124207" cy="2284486"/>
                    </a:xfrm>
                    <a:prstGeom prst="rect">
                      <a:avLst/>
                    </a:prstGeom>
                  </pic:spPr>
                </pic:pic>
              </a:graphicData>
            </a:graphic>
          </wp:inline>
        </w:drawing>
      </w:r>
    </w:p>
    <w:p w14:paraId="03AC74BC">
      <w:pPr>
        <w:pStyle w:val="25"/>
        <w:spacing w:before="6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卫星-目标及星间可见性关系</w:t>
      </w:r>
    </w:p>
    <w:p w14:paraId="26331D10">
      <w:pPr>
        <w:pStyle w:val="5"/>
        <w:ind w:firstLine="560"/>
      </w:pPr>
      <w:r>
        <w:rPr>
          <w:rFonts w:hint="eastAsia"/>
        </w:rPr>
        <w:t>对上述连接关系进行时间切片得到卫星、目标可见性连接关系如下图：</w:t>
      </w:r>
    </w:p>
    <w:p w14:paraId="0B7AEF76">
      <w:pPr>
        <w:pStyle w:val="25"/>
        <w:spacing w:before="62"/>
      </w:pPr>
      <w:r>
        <w:drawing>
          <wp:inline distT="0" distB="0" distL="0" distR="0">
            <wp:extent cx="5274310" cy="23450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2345055"/>
                    </a:xfrm>
                    <a:prstGeom prst="rect">
                      <a:avLst/>
                    </a:prstGeom>
                  </pic:spPr>
                </pic:pic>
              </a:graphicData>
            </a:graphic>
          </wp:inline>
        </w:drawing>
      </w:r>
    </w:p>
    <w:p w14:paraId="3CE39896">
      <w:pPr>
        <w:pStyle w:val="25"/>
        <w:keepNext/>
        <w:spacing w:before="62"/>
      </w:pPr>
      <w:r>
        <w:drawing>
          <wp:inline distT="0" distB="0" distL="0" distR="0">
            <wp:extent cx="5274310" cy="20986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098675"/>
                    </a:xfrm>
                    <a:prstGeom prst="rect">
                      <a:avLst/>
                    </a:prstGeom>
                  </pic:spPr>
                </pic:pic>
              </a:graphicData>
            </a:graphic>
          </wp:inline>
        </w:drawing>
      </w:r>
    </w:p>
    <w:p w14:paraId="3E06001A">
      <w:pPr>
        <w:pStyle w:val="25"/>
        <w:spacing w:before="6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t xml:space="preserve"> </w:t>
      </w:r>
      <w:r>
        <w:rPr>
          <w:rFonts w:hint="eastAsia"/>
        </w:rPr>
        <w:t>卫星-目标及星间可见性关系时间切片</w:t>
      </w:r>
    </w:p>
    <w:p w14:paraId="4BC2FB36">
      <w:pPr>
        <w:pStyle w:val="5"/>
        <w:ind w:firstLine="560"/>
      </w:pPr>
      <w:r>
        <w:t>在该高速目标天基探测场景中，所面临的首要困难在于多目标、高动态和高精度探测要求对星座资源调度与协同控制能力提出了极高挑战。卫星之间、卫星与目标之间的可见性呈现出强动态变化特性，尤其在异轨道面间卫星间联系频繁断裂，导致星间链路难以稳定维持，对网络拓扑管理和路由策略提出了极高要求。</w:t>
      </w:r>
    </w:p>
    <w:p w14:paraId="3EA14D39">
      <w:pPr>
        <w:pStyle w:val="5"/>
        <w:ind w:firstLine="560"/>
        <w:rPr>
          <w:rFonts w:hint="eastAsia"/>
        </w:rPr>
      </w:pPr>
      <w:r>
        <w:t>星座需实时响应目标轨迹变化，实现快速、准确的动态分簇与资源重构，而传统静态星座结构和调度策略已无法胜任。此外，目标的高速运动特性导致各卫星可见弧段极短，仅有几分钟时间窗口内完成探测、识别和数据回传任务，极大考验系统整体的快速响应和精密协同能力。</w:t>
      </w:r>
    </w:p>
    <w:p w14:paraId="252972E0">
      <w:pPr>
        <w:pStyle w:val="6"/>
      </w:pPr>
      <w:r>
        <w:t>数据清洗与标准化</w:t>
      </w:r>
    </w:p>
    <w:p w14:paraId="4D97F238">
      <w:pPr>
        <w:pStyle w:val="5"/>
        <w:ind w:firstLine="560"/>
      </w:pPr>
      <w:r>
        <w:t>采用实体一致性约束（Entity Consistency Check, ECC）对领域数据进行预处理，确保微调数据中实体之间的语义一致。利用清洗工具（如JSON Schema验证）确保数据结构的完备性。</w:t>
      </w:r>
    </w:p>
    <w:p w14:paraId="47D36E38">
      <w:pPr>
        <w:pStyle w:val="5"/>
        <w:ind w:firstLine="560"/>
      </w:pPr>
      <w:r>
        <w:rPr>
          <w:rFonts w:hint="eastAsia"/>
        </w:rPr>
        <w:t>从STK仿真软件提取得到的原始数据无法用于训练，其数据结构如下所示：</w:t>
      </w:r>
    </w:p>
    <w:p w14:paraId="1332479A">
      <w:pPr>
        <w:pStyle w:val="28"/>
      </w:pPr>
      <w:r>
        <w:t>[{"timestamp":</w:t>
      </w:r>
      <w:r>
        <w:rPr>
          <w:color w:val="A31515"/>
        </w:rPr>
        <w:t>"2025-06-06T04:01:10Z"</w:t>
      </w:r>
      <w:r>
        <w:t>,"strategy":</w:t>
      </w:r>
      <w:r>
        <w:rPr>
          <w:color w:val="A31515"/>
        </w:rPr>
        <w:t>"balanced"</w:t>
      </w:r>
      <w:r>
        <w:t>,"sat_attrs":[{"id":</w:t>
      </w:r>
      <w:r>
        <w:rPr>
          <w:color w:val="098658"/>
        </w:rPr>
        <w:t>143</w:t>
      </w:r>
      <w:r>
        <w:t>,"health":</w:t>
      </w:r>
      <w:r>
        <w:rPr>
          <w:color w:val="098658"/>
        </w:rPr>
        <w:t>10</w:t>
      </w:r>
      <w:r>
        <w:t>,"pos":[</w:t>
      </w:r>
      <w:r>
        <w:rPr>
          <w:color w:val="098658"/>
        </w:rPr>
        <w:t>6044.846</w:t>
      </w:r>
      <w:r>
        <w:t>,</w:t>
      </w:r>
      <w:r>
        <w:rPr>
          <w:color w:val="098658"/>
        </w:rPr>
        <w:t>3931.97</w:t>
      </w:r>
      <w:r>
        <w:t>,</w:t>
      </w:r>
      <w:r>
        <w:rPr>
          <w:color w:val="098658"/>
        </w:rPr>
        <w:t>3172.458</w:t>
      </w:r>
      <w:r>
        <w:t>]}],"sat_edges":[{"from":</w:t>
      </w:r>
      <w:r>
        <w:rPr>
          <w:color w:val="098658"/>
        </w:rPr>
        <w:t>143</w:t>
      </w:r>
      <w:r>
        <w:t>,"to":</w:t>
      </w:r>
      <w:r>
        <w:rPr>
          <w:color w:val="098658"/>
        </w:rPr>
        <w:t>111</w:t>
      </w:r>
      <w:r>
        <w:t>,"w":</w:t>
      </w:r>
      <w:r>
        <w:rPr>
          <w:color w:val="098658"/>
        </w:rPr>
        <w:t>1</w:t>
      </w:r>
      <w:r>
        <w:t>},{"from":</w:t>
      </w:r>
      <w:r>
        <w:rPr>
          <w:color w:val="098658"/>
        </w:rPr>
        <w:t>143</w:t>
      </w:r>
      <w:r>
        <w:t>,"to":</w:t>
      </w:r>
      <w:r>
        <w:rPr>
          <w:color w:val="098658"/>
        </w:rPr>
        <w:t>112</w:t>
      </w:r>
      <w:r>
        <w:t>,"w":</w:t>
      </w:r>
      <w:r>
        <w:rPr>
          <w:color w:val="098658"/>
        </w:rPr>
        <w:t>0.5</w:t>
      </w:r>
      <w:r>
        <w:t>},{"from":</w:t>
      </w:r>
      <w:r>
        <w:rPr>
          <w:color w:val="098658"/>
        </w:rPr>
        <w:t>143</w:t>
      </w:r>
      <w:r>
        <w:t>,"to":</w:t>
      </w:r>
      <w:r>
        <w:rPr>
          <w:color w:val="098658"/>
        </w:rPr>
        <w:t>133</w:t>
      </w:r>
      <w:r>
        <w:t>,"w":</w:t>
      </w:r>
      <w:r>
        <w:rPr>
          <w:color w:val="098658"/>
        </w:rPr>
        <w:t>0.44</w:t>
      </w:r>
      <w:r>
        <w:t>},{"from":</w:t>
      </w:r>
      <w:r>
        <w:rPr>
          <w:color w:val="098658"/>
        </w:rPr>
        <w:t>143</w:t>
      </w:r>
      <w:r>
        <w:t>,"to":</w:t>
      </w:r>
      <w:r>
        <w:rPr>
          <w:color w:val="098658"/>
        </w:rPr>
        <w:t>134</w:t>
      </w:r>
      <w:r>
        <w:t>,"w":</w:t>
      </w:r>
      <w:r>
        <w:rPr>
          <w:color w:val="098658"/>
        </w:rPr>
        <w:t>0.43</w:t>
      </w:r>
      <w:r>
        <w:t>},{"from":</w:t>
      </w:r>
      <w:r>
        <w:rPr>
          <w:color w:val="098658"/>
        </w:rPr>
        <w:t>143</w:t>
      </w:r>
      <w:r>
        <w:t>,"to":</w:t>
      </w:r>
      <w:r>
        <w:rPr>
          <w:color w:val="098658"/>
        </w:rPr>
        <w:t>142</w:t>
      </w:r>
      <w:r>
        <w:t>,"w":</w:t>
      </w:r>
      <w:r>
        <w:rPr>
          <w:color w:val="098658"/>
        </w:rPr>
        <w:t>0.42</w:t>
      </w:r>
      <w:r>
        <w:t>},{"from":</w:t>
      </w:r>
      <w:r>
        <w:rPr>
          <w:color w:val="098658"/>
        </w:rPr>
        <w:t>143</w:t>
      </w:r>
      <w:r>
        <w:t>,"to":</w:t>
      </w:r>
      <w:r>
        <w:rPr>
          <w:color w:val="098658"/>
        </w:rPr>
        <w:t>144</w:t>
      </w:r>
      <w:r>
        <w:t>,"w":</w:t>
      </w:r>
      <w:r>
        <w:rPr>
          <w:color w:val="098658"/>
        </w:rPr>
        <w:t>0.42</w:t>
      </w:r>
      <w:r>
        <w:t>},{"from":</w:t>
      </w:r>
      <w:r>
        <w:rPr>
          <w:color w:val="098658"/>
        </w:rPr>
        <w:t>143</w:t>
      </w:r>
      <w:r>
        <w:t>,"to":</w:t>
      </w:r>
      <w:r>
        <w:rPr>
          <w:color w:val="098658"/>
        </w:rPr>
        <w:t>152</w:t>
      </w:r>
      <w:r>
        <w:t>,"w":</w:t>
      </w:r>
      <w:r>
        <w:rPr>
          <w:color w:val="098658"/>
        </w:rPr>
        <w:t>0.63</w:t>
      </w:r>
      <w:r>
        <w:t>},{"from":</w:t>
      </w:r>
      <w:r>
        <w:rPr>
          <w:color w:val="098658"/>
        </w:rPr>
        <w:t>143</w:t>
      </w:r>
      <w:r>
        <w:t>,"to":</w:t>
      </w:r>
      <w:r>
        <w:rPr>
          <w:color w:val="098658"/>
        </w:rPr>
        <w:t>153</w:t>
      </w:r>
      <w:r>
        <w:t>,"w":</w:t>
      </w:r>
      <w:r>
        <w:rPr>
          <w:color w:val="098658"/>
        </w:rPr>
        <w:t>0.41</w:t>
      </w:r>
      <w:r>
        <w:t>},{"from":</w:t>
      </w:r>
      <w:r>
        <w:rPr>
          <w:color w:val="098658"/>
        </w:rPr>
        <w:t>143</w:t>
      </w:r>
      <w:r>
        <w:t>,"to":</w:t>
      </w:r>
      <w:r>
        <w:rPr>
          <w:color w:val="098658"/>
        </w:rPr>
        <w:t>161</w:t>
      </w:r>
      <w:r>
        <w:t>,"w":</w:t>
      </w:r>
      <w:r>
        <w:rPr>
          <w:color w:val="098658"/>
        </w:rPr>
        <w:t>0.89</w:t>
      </w:r>
      <w:r>
        <w:t>},{"from":</w:t>
      </w:r>
      <w:r>
        <w:rPr>
          <w:color w:val="098658"/>
        </w:rPr>
        <w:t>143</w:t>
      </w:r>
      <w:r>
        <w:t>,"to":</w:t>
      </w:r>
      <w:r>
        <w:rPr>
          <w:color w:val="098658"/>
        </w:rPr>
        <w:t>162</w:t>
      </w:r>
      <w:r>
        <w:t>,"w":</w:t>
      </w:r>
      <w:r>
        <w:rPr>
          <w:color w:val="098658"/>
        </w:rPr>
        <w:t>0.37</w:t>
      </w:r>
      <w:r>
        <w:t>},{"from":</w:t>
      </w:r>
      <w:r>
        <w:rPr>
          <w:color w:val="098658"/>
        </w:rPr>
        <w:t>143</w:t>
      </w:r>
      <w:r>
        <w:t>,"to":</w:t>
      </w:r>
      <w:r>
        <w:rPr>
          <w:color w:val="098658"/>
        </w:rPr>
        <w:t>166</w:t>
      </w:r>
      <w:r>
        <w:t>,"w":</w:t>
      </w:r>
      <w:r>
        <w:rPr>
          <w:color w:val="098658"/>
        </w:rPr>
        <w:t>0.43</w:t>
      </w:r>
      <w:r>
        <w:t>}],"target_edges":[{"from":</w:t>
      </w:r>
      <w:r>
        <w:rPr>
          <w:color w:val="098658"/>
        </w:rPr>
        <w:t>143</w:t>
      </w:r>
      <w:r>
        <w:t>,"to":</w:t>
      </w:r>
      <w:r>
        <w:rPr>
          <w:color w:val="098658"/>
        </w:rPr>
        <w:t>1</w:t>
      </w:r>
      <w:r>
        <w:t>,"w":</w:t>
      </w:r>
      <w:r>
        <w:rPr>
          <w:color w:val="098658"/>
        </w:rPr>
        <w:t>1</w:t>
      </w:r>
      <w:r>
        <w:t>}]}]</w:t>
      </w:r>
    </w:p>
    <w:p w14:paraId="52BB1D67">
      <w:pPr>
        <w:pStyle w:val="5"/>
        <w:ind w:firstLine="560"/>
      </w:pPr>
      <w:r>
        <w:t>上述原始数据无法直接用于大模型微调训练，需首先开展标准化的数据清洗与结构化转换流程。原始数据中的时间戳应统一转换为相对时间步或向量化时间特征，以适配模型的时序建模能力。卫星属性如ID、健康度、空间位置等需构造统一的token序列或嵌入向量，特别是位置向量（</w:t>
      </w:r>
      <w:r>
        <w:rPr>
          <w:rStyle w:val="24"/>
        </w:rPr>
        <w:t>pos</w:t>
      </w:r>
      <w:r>
        <w:t>字段）应结合轨道动力学进行坐标系统转换与归一化，并编码为可被Transformer类模型识别的数值序列或空间编码。卫星间的连接关系（</w:t>
      </w:r>
      <w:r>
        <w:rPr>
          <w:rStyle w:val="24"/>
        </w:rPr>
        <w:t>sat_edges</w:t>
      </w:r>
      <w:r>
        <w:t>）与目标连接关系（</w:t>
      </w:r>
      <w:r>
        <w:rPr>
          <w:rStyle w:val="24"/>
        </w:rPr>
        <w:t>target_edges</w:t>
      </w:r>
      <w:r>
        <w:t>）应映射为图结构信息，可选地以文本化关系描述形式嵌入输入序列，或构建可学习的图嵌入（如通过Graph Encoder模块）。</w:t>
      </w:r>
    </w:p>
    <w:p w14:paraId="299DFEFC">
      <w:pPr>
        <w:pStyle w:val="5"/>
        <w:ind w:firstLine="560"/>
        <w:rPr>
          <w:rFonts w:hint="eastAsia"/>
        </w:rPr>
      </w:pPr>
      <w:r>
        <w:t>同时，对于边权</w:t>
      </w:r>
      <w:r>
        <w:rPr>
          <w:rStyle w:val="24"/>
        </w:rPr>
        <w:t>w</w:t>
      </w:r>
      <w:r>
        <w:t>值需要统一归一化并解释其物理意义（如可视性、通信质量等），作为节点对关系强度的表征特征。在大模型微调场景下，还应设计适合的上下文窗口构造方式，将单条数据转换为包含状态、关系、动作语义等元素的统一训练样本，形成多轮交互或结构化任务输入，如“在某时间步，卫星143与哪些卫星/目标建立了高权重连接？请预测其下一步的最优调度策略。”通过上述步骤，可实现原始数据到自然语言模板、结构化特征向量或多模态融合输入的有效映射，为大模型在星座调度、可见性判断、轨道推演等任务上的微调训练提供高质量支持。</w:t>
      </w:r>
    </w:p>
    <w:p w14:paraId="15570B90">
      <w:pPr>
        <w:pStyle w:val="6"/>
      </w:pPr>
      <w:r>
        <w:t>小样本数据集的生成与扩充</w:t>
      </w:r>
    </w:p>
    <w:p w14:paraId="0AB765F7">
      <w:pPr>
        <w:pStyle w:val="5"/>
        <w:ind w:firstLine="560"/>
      </w:pPr>
      <w:r>
        <w:t>使用仿真生成器合成数据，配合领域专家人工标注样本作为监督信号。应用随机模板插值法在已有样本中生成上下文相似但不完全重复的微小样本。通过STK仿真软件工具自动批量生成XX组差异化任务场景，每组场景运行</w:t>
      </w:r>
      <w:r>
        <w:rPr>
          <w:rFonts w:hint="eastAsia"/>
        </w:rPr>
        <w:t>XX</w:t>
      </w:r>
      <w:r>
        <w:t>次蒙特卡洛仿真以生成噪声数据集，提高数据集的多样性。</w:t>
      </w:r>
    </w:p>
    <w:p w14:paraId="4B12BD2B">
      <w:pPr>
        <w:pStyle w:val="6"/>
        <w:rPr>
          <w:del w:id="0" w:author="ZJ" w:date="2025-07-02T22:18:47Z"/>
          <w:rFonts w:hint="eastAsia"/>
          <w:lang w:val="en-US" w:eastAsia="zh-CN"/>
        </w:rPr>
      </w:pPr>
      <w:del w:id="1" w:author="ZJ" w:date="2025-07-02T22:18:47Z">
        <w:r>
          <w:rPr>
            <w:rFonts w:hint="eastAsia"/>
            <w:lang w:val="en-US" w:eastAsia="zh-CN"/>
          </w:rPr>
          <w:delText>微调数据集构建</w:delText>
        </w:r>
      </w:del>
    </w:p>
    <w:p w14:paraId="4A788FFA">
      <w:pPr>
        <w:pStyle w:val="6"/>
        <w:rPr>
          <w:ins w:id="2" w:author="ZJ" w:date="2025-07-02T22:18:48Z"/>
          <w:rFonts w:hint="eastAsia"/>
          <w:lang w:val="en-US" w:eastAsia="zh-CN"/>
        </w:rPr>
      </w:pPr>
      <w:ins w:id="3" w:author="ZJ" w:date="2025-07-02T22:18:48Z">
        <w:r>
          <w:rPr>
            <w:rFonts w:hint="eastAsia"/>
            <w:lang w:val="en-US" w:eastAsia="zh-CN"/>
          </w:rPr>
          <w:t>微调数据集构建</w:t>
        </w:r>
      </w:ins>
    </w:p>
    <w:p w14:paraId="38112CC6">
      <w:pPr>
        <w:pStyle w:val="5"/>
        <w:ind w:firstLine="560"/>
        <w:rPr>
          <w:del w:id="4" w:author="ZJ" w:date="2025-07-02T22:17:32Z"/>
          <w:rFonts w:hint="eastAsia"/>
          <w:lang w:val="en-US" w:eastAsia="zh-CN"/>
        </w:rPr>
      </w:pPr>
      <w:del w:id="5" w:author="ZJ" w:date="2025-07-02T22:17:32Z">
        <w:r>
          <w:rPr>
            <w:rFonts w:hint="eastAsia"/>
            <w:lang w:val="en-US" w:eastAsia="zh-CN"/>
          </w:rPr>
          <w:delText>预训练模型的泛化能力与微调数据集的针对性优化形成互补关系，这种互补性使得微调数据集的构建成为提升模型性能的关键环节。微调数据集的构建不仅是对预训练模型能力的精准适配，更是解决实际场景中数据分布偏移、任务目标差异化以及模型部署效率需求的核心手段。</w:delText>
        </w:r>
      </w:del>
    </w:p>
    <w:p w14:paraId="68AC9300">
      <w:pPr>
        <w:pStyle w:val="5"/>
        <w:ind w:firstLine="560"/>
        <w:rPr>
          <w:del w:id="6" w:author="ZJ" w:date="2025-07-02T22:17:32Z"/>
          <w:rFonts w:hint="eastAsia"/>
          <w:lang w:val="en-US" w:eastAsia="zh-CN"/>
        </w:rPr>
      </w:pPr>
      <w:del w:id="7" w:author="ZJ" w:date="2025-07-02T22:17:32Z">
        <w:r>
          <w:rPr>
            <w:rFonts w:hint="eastAsia"/>
            <w:lang w:val="en-US" w:eastAsia="zh-CN"/>
          </w:rPr>
          <w:delText>相较于从零训练模型，微调可节省计算资源消耗。在NLP领域，BERT-base模型在3000条标注数据上微调即可达到与完整预训练模型相当的性能，而训练数据量每增加10%，模型精度仅提升0.5%左右。这种边际效益递减规律表明，构建高质量的微调数据集比盲目扩大数据规模更有效。</w:delText>
        </w:r>
      </w:del>
    </w:p>
    <w:p w14:paraId="6B407536">
      <w:pPr>
        <w:pStyle w:val="5"/>
        <w:ind w:firstLine="560"/>
        <w:rPr>
          <w:del w:id="8" w:author="ZJ" w:date="2025-07-02T22:17:32Z"/>
          <w:rFonts w:hint="eastAsia"/>
          <w:lang w:val="en-US" w:eastAsia="zh-CN"/>
        </w:rPr>
      </w:pPr>
      <w:del w:id="9" w:author="ZJ" w:date="2025-07-02T22:17:32Z">
        <w:r>
          <w:rPr>
            <w:rFonts w:hint="eastAsia"/>
            <w:lang w:val="en-US" w:eastAsia="zh-CN"/>
          </w:rPr>
          <w:delText>微调数据集构建是连接通用模型能力与具体业务需求的桥梁，其必要性体现在技术适配、业务特性、资源效率、数据质量以及模型可解释性等多个维度。本项目通过使用专业领域的书籍和资料，通过数据解析与文本抽取、问题生成以及数据蒸馏几个步骤，实现对专业领域微调数据集问答对的构建。</w:delText>
        </w:r>
      </w:del>
    </w:p>
    <w:p w14:paraId="627A6EE3">
      <w:pPr>
        <w:pStyle w:val="5"/>
        <w:ind w:firstLine="560"/>
        <w:rPr>
          <w:ins w:id="10" w:author="ZJ" w:date="2025-07-02T22:17:34Z"/>
          <w:rFonts w:hint="eastAsia"/>
          <w:lang w:val="en-US" w:eastAsia="zh-CN"/>
        </w:rPr>
      </w:pPr>
      <w:ins w:id="11" w:author="ZJ" w:date="2025-07-02T22:17:34Z">
        <w:r>
          <w:rPr>
            <w:rFonts w:hint="eastAsia"/>
            <w:lang w:val="en-US" w:eastAsia="zh-CN"/>
          </w:rPr>
          <w:t>预训练模型的泛化能力与微调数据集的针对性优化形成互补关系，这种互补性使得微调数据集的构建成为提升模型性能的关键环节。微调数据集的构建不仅是对预训练模型能力的精准适配，更是解决实际场景中数据分布偏移、任务目标差异化以及模型部署效率需求的核心手段。</w:t>
        </w:r>
      </w:ins>
    </w:p>
    <w:p w14:paraId="146E9B82">
      <w:pPr>
        <w:pStyle w:val="5"/>
        <w:ind w:firstLine="560"/>
        <w:rPr>
          <w:ins w:id="12" w:author="ZJ" w:date="2025-07-02T22:17:34Z"/>
          <w:rFonts w:hint="eastAsia"/>
          <w:lang w:val="en-US" w:eastAsia="zh-CN"/>
        </w:rPr>
      </w:pPr>
      <w:ins w:id="13" w:author="ZJ" w:date="2025-07-02T22:17:34Z">
        <w:r>
          <w:rPr>
            <w:rFonts w:hint="eastAsia"/>
            <w:lang w:val="en-US" w:eastAsia="zh-CN"/>
          </w:rPr>
          <w:t>相较于从零训练模型，微调可节省计算资源消耗。在NLP领域，BERT-base模型在3000条标注数据上微调即可达到与完整预训练模型相当的性能，而训练数据量每增加10%，模型精度仅提升0.5%左右。这种边际效益递减规律表明，构建高质量的微调数据集比盲目扩大数据规模更有效。</w:t>
        </w:r>
      </w:ins>
    </w:p>
    <w:p w14:paraId="53D594C4">
      <w:pPr>
        <w:pStyle w:val="5"/>
        <w:ind w:firstLine="560"/>
        <w:rPr>
          <w:ins w:id="14" w:author="ZJ" w:date="2025-07-02T22:17:34Z"/>
          <w:rFonts w:hint="eastAsia"/>
          <w:lang w:val="en-US" w:eastAsia="zh-CN"/>
        </w:rPr>
      </w:pPr>
      <w:ins w:id="15" w:author="ZJ" w:date="2025-07-02T22:17:34Z">
        <w:r>
          <w:rPr>
            <w:rFonts w:hint="eastAsia"/>
            <w:lang w:val="en-US" w:eastAsia="zh-CN"/>
          </w:rPr>
          <w:t>微调数据集构建是连接通用模型能力与具体业务需求的桥梁，其必要性体现在技术适配、业务特性、资源效率、数据质量以及模型可解释性等多个维度。本项目通过使用专业领域的书籍和资料，通过数据解析与文本抽取、问题生成以及数据蒸馏几个步骤，实现对专业领域微调数据集问答对的构建。</w:t>
        </w:r>
      </w:ins>
    </w:p>
    <w:p w14:paraId="6F2E5805">
      <w:pPr>
        <w:pStyle w:val="5"/>
        <w:numPr>
          <w:ilvl w:val="0"/>
          <w:numId w:val="2"/>
        </w:numPr>
        <w:ind w:left="425" w:leftChars="0" w:hanging="425" w:firstLineChars="0"/>
        <w:rPr>
          <w:del w:id="16" w:author="ZJ" w:date="2025-07-02T22:17:42Z"/>
          <w:rFonts w:hint="default"/>
          <w:lang w:val="en-US" w:eastAsia="zh-CN"/>
        </w:rPr>
      </w:pPr>
      <w:del w:id="17" w:author="ZJ" w:date="2025-07-02T22:17:42Z">
        <w:r>
          <w:rPr>
            <w:rFonts w:hint="eastAsia"/>
            <w:lang w:val="en-US" w:eastAsia="zh-CN"/>
          </w:rPr>
          <w:delText>数据解析与文本抽取</w:delText>
        </w:r>
      </w:del>
    </w:p>
    <w:p w14:paraId="182BBF76">
      <w:pPr>
        <w:pStyle w:val="5"/>
        <w:ind w:firstLine="560"/>
        <w:rPr>
          <w:del w:id="18" w:author="ZJ" w:date="2025-07-02T22:17:42Z"/>
          <w:rFonts w:hint="default"/>
          <w:lang w:val="en-US" w:eastAsia="zh-CN"/>
        </w:rPr>
      </w:pPr>
      <w:del w:id="19" w:author="ZJ" w:date="2025-07-02T22:17:42Z">
        <w:r>
          <w:rPr>
            <w:rFonts w:hint="eastAsia"/>
            <w:lang w:val="en-US" w:eastAsia="zh-CN"/>
          </w:rPr>
          <w:delText>数据解析与文本抽取作为数据集构建的基础，直接影响后续数据集的构建质量，使用基于布局识别为基础的文本解析技术，结合markdown文档自动分割技术，在保持语义完整性的基础上，得到合理长度的文本块，用于后续问题的生成。</w:delText>
        </w:r>
      </w:del>
    </w:p>
    <w:p w14:paraId="5E5E7ACF">
      <w:pPr>
        <w:pStyle w:val="5"/>
        <w:spacing w:line="240" w:lineRule="auto"/>
        <w:ind w:left="0" w:leftChars="0" w:firstLine="0" w:firstLineChars="0"/>
        <w:jc w:val="center"/>
        <w:rPr>
          <w:del w:id="20" w:author="ZJ" w:date="2025-07-02T22:17:42Z"/>
          <w:rFonts w:hint="eastAsia"/>
          <w:lang w:val="en-US" w:eastAsia="zh-CN"/>
        </w:rPr>
      </w:pPr>
      <w:del w:id="21" w:author="ZJ" w:date="2025-07-02T22:17:42Z">
        <w:r>
          <w:rPr>
            <w:rFonts w:hint="eastAsia"/>
            <w:lang w:val="en-US" w:eastAsia="zh-CN"/>
          </w:rPr>
          <w:drawing>
            <wp:inline distT="0" distB="0" distL="114300" distR="114300">
              <wp:extent cx="4361180" cy="3031490"/>
              <wp:effectExtent l="0" t="0" r="1270" b="1651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13"/>
                      <a:srcRect t="7262" b="1747"/>
                      <a:stretch>
                        <a:fillRect/>
                      </a:stretch>
                    </pic:blipFill>
                    <pic:spPr>
                      <a:xfrm>
                        <a:off x="0" y="0"/>
                        <a:ext cx="4361180" cy="3031490"/>
                      </a:xfrm>
                      <a:prstGeom prst="rect">
                        <a:avLst/>
                      </a:prstGeom>
                    </pic:spPr>
                  </pic:pic>
                </a:graphicData>
              </a:graphic>
            </wp:inline>
          </w:drawing>
        </w:r>
      </w:del>
    </w:p>
    <w:p w14:paraId="79FA4312">
      <w:pPr>
        <w:pStyle w:val="5"/>
        <w:ind w:left="0" w:leftChars="0" w:firstLine="0" w:firstLineChars="0"/>
        <w:jc w:val="center"/>
        <w:rPr>
          <w:del w:id="23" w:author="ZJ" w:date="2025-07-02T22:17:42Z"/>
          <w:rFonts w:hint="eastAsia"/>
          <w:lang w:val="en-US" w:eastAsia="zh-CN"/>
        </w:rPr>
      </w:pPr>
      <w:del w:id="24" w:author="ZJ" w:date="2025-07-02T22:17:42Z">
        <w:r>
          <w:rPr>
            <w:rFonts w:hint="eastAsia"/>
            <w:sz w:val="21"/>
            <w:szCs w:val="21"/>
            <w:lang w:val="en-US" w:eastAsia="zh-CN"/>
          </w:rPr>
          <w:delText>图XX 数据解析与文本抽取结果</w:delText>
        </w:r>
      </w:del>
    </w:p>
    <w:p w14:paraId="6F0DC966">
      <w:pPr>
        <w:pStyle w:val="5"/>
        <w:numPr>
          <w:ilvl w:val="0"/>
          <w:numId w:val="2"/>
        </w:numPr>
        <w:ind w:left="425" w:leftChars="0" w:hanging="425" w:firstLineChars="0"/>
        <w:rPr>
          <w:ins w:id="25" w:author="ZJ" w:date="2025-07-02T22:17:44Z"/>
          <w:rFonts w:hint="default"/>
          <w:lang w:val="en-US" w:eastAsia="zh-CN"/>
        </w:rPr>
      </w:pPr>
      <w:ins w:id="26" w:author="ZJ" w:date="2025-07-02T22:17:44Z">
        <w:r>
          <w:rPr>
            <w:rFonts w:hint="eastAsia"/>
            <w:lang w:val="en-US" w:eastAsia="zh-CN"/>
          </w:rPr>
          <w:t>数据解析与文本抽取</w:t>
        </w:r>
      </w:ins>
    </w:p>
    <w:p w14:paraId="5928C594">
      <w:pPr>
        <w:pStyle w:val="5"/>
        <w:ind w:firstLine="560"/>
        <w:rPr>
          <w:ins w:id="27" w:author="ZJ" w:date="2025-07-02T22:17:44Z"/>
          <w:rFonts w:hint="default"/>
          <w:lang w:val="en-US" w:eastAsia="zh-CN"/>
        </w:rPr>
      </w:pPr>
      <w:ins w:id="28" w:author="ZJ" w:date="2025-07-02T22:17:44Z">
        <w:r>
          <w:rPr>
            <w:rFonts w:hint="eastAsia"/>
            <w:lang w:val="en-US" w:eastAsia="zh-CN"/>
          </w:rPr>
          <w:t>数据解析与文本抽取作为数据集构建的基础，直接影响后续数据集的构建质量，使用基于布局识别为基础的文本解析技术，结合markdown文档自动分割技术，在保持语义完整性的基础上，得到合理长度的文本块，用于后续问题的生成。</w:t>
        </w:r>
      </w:ins>
    </w:p>
    <w:p w14:paraId="4B9A17B2">
      <w:pPr>
        <w:pStyle w:val="5"/>
        <w:spacing w:line="240" w:lineRule="auto"/>
        <w:ind w:left="0" w:leftChars="0" w:firstLine="0" w:firstLineChars="0"/>
        <w:jc w:val="center"/>
        <w:rPr>
          <w:ins w:id="29" w:author="ZJ" w:date="2025-07-02T22:17:44Z"/>
          <w:rFonts w:hint="eastAsia"/>
          <w:lang w:val="en-US" w:eastAsia="zh-CN"/>
        </w:rPr>
      </w:pPr>
      <w:ins w:id="30" w:author="ZJ" w:date="2025-07-02T22:17:44Z">
        <w:r>
          <w:rPr>
            <w:rFonts w:hint="eastAsia"/>
            <w:lang w:val="en-US" w:eastAsia="zh-CN"/>
          </w:rPr>
          <w:drawing>
            <wp:inline distT="0" distB="0" distL="114300" distR="114300">
              <wp:extent cx="4361180" cy="3031490"/>
              <wp:effectExtent l="0" t="0" r="1270" b="16510"/>
              <wp:docPr id="19"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
                      <pic:cNvPicPr>
                        <a:picLocks noChangeAspect="1"/>
                      </pic:cNvPicPr>
                    </pic:nvPicPr>
                    <pic:blipFill>
                      <a:blip r:embed="rId13"/>
                      <a:srcRect t="7262" b="1747"/>
                      <a:stretch>
                        <a:fillRect/>
                      </a:stretch>
                    </pic:blipFill>
                    <pic:spPr>
                      <a:xfrm>
                        <a:off x="0" y="0"/>
                        <a:ext cx="4361180" cy="3031490"/>
                      </a:xfrm>
                      <a:prstGeom prst="rect">
                        <a:avLst/>
                      </a:prstGeom>
                    </pic:spPr>
                  </pic:pic>
                </a:graphicData>
              </a:graphic>
            </wp:inline>
          </w:drawing>
        </w:r>
      </w:ins>
    </w:p>
    <w:p w14:paraId="7E34BD6F">
      <w:pPr>
        <w:pStyle w:val="5"/>
        <w:ind w:left="0" w:leftChars="0" w:firstLine="0" w:firstLineChars="0"/>
        <w:jc w:val="center"/>
        <w:rPr>
          <w:ins w:id="32" w:author="ZJ" w:date="2025-07-02T22:17:44Z"/>
          <w:rFonts w:hint="eastAsia"/>
          <w:lang w:val="en-US" w:eastAsia="zh-CN"/>
        </w:rPr>
      </w:pPr>
      <w:ins w:id="33" w:author="ZJ" w:date="2025-07-02T22:17:44Z">
        <w:r>
          <w:rPr>
            <w:rFonts w:hint="eastAsia"/>
            <w:sz w:val="21"/>
            <w:szCs w:val="21"/>
            <w:lang w:val="en-US" w:eastAsia="zh-CN"/>
          </w:rPr>
          <w:t>图XX 数据解析与文本抽取结果</w:t>
        </w:r>
      </w:ins>
    </w:p>
    <w:p w14:paraId="009DB2F6">
      <w:pPr>
        <w:pStyle w:val="5"/>
        <w:numPr>
          <w:ilvl w:val="0"/>
          <w:numId w:val="2"/>
        </w:numPr>
        <w:ind w:left="425" w:leftChars="0" w:hanging="425" w:firstLineChars="0"/>
        <w:rPr>
          <w:ins w:id="34" w:author="ZJ" w:date="2025-07-02T22:17:19Z"/>
          <w:rFonts w:hint="eastAsia"/>
          <w:lang w:val="en-US" w:eastAsia="zh-CN"/>
        </w:rPr>
      </w:pPr>
      <w:del w:id="35" w:author="ZJ" w:date="2025-07-02T22:17:18Z">
        <w:r>
          <w:rPr>
            <w:rFonts w:hint="eastAsia"/>
            <w:lang w:val="en-US" w:eastAsia="zh-CN"/>
          </w:rPr>
          <w:delText>基于专业领域语义的问题生成</w:delText>
        </w:r>
      </w:del>
      <w:ins w:id="36" w:author="ZJ" w:date="2025-07-02T22:17:19Z">
        <w:r>
          <w:rPr>
            <w:rFonts w:hint="eastAsia"/>
            <w:lang w:val="en-US" w:eastAsia="zh-CN"/>
          </w:rPr>
          <w:t>基于专业领域语义的问题生成</w:t>
        </w:r>
      </w:ins>
    </w:p>
    <w:p w14:paraId="572F1FDE">
      <w:pPr>
        <w:pStyle w:val="5"/>
        <w:numPr>
          <w:ilvl w:val="-1"/>
          <w:numId w:val="0"/>
        </w:numPr>
        <w:ind w:left="0" w:leftChars="0" w:firstLine="560" w:firstLineChars="0"/>
        <w:rPr>
          <w:rFonts w:hint="eastAsia"/>
          <w:lang w:val="en-US" w:eastAsia="zh-CN"/>
        </w:rPr>
        <w:pPrChange w:id="37" w:author="ZJ" w:date="2025-07-02T22:19:01Z">
          <w:pPr>
            <w:pStyle w:val="5"/>
            <w:numPr>
              <w:ilvl w:val="0"/>
              <w:numId w:val="2"/>
            </w:numPr>
            <w:ind w:left="425" w:leftChars="0" w:hanging="425" w:firstLineChars="0"/>
          </w:pPr>
        </w:pPrChange>
      </w:pPr>
      <w:ins w:id="38" w:author="ZJ" w:date="2025-07-02T22:16:01Z">
        <w:r>
          <w:rPr>
            <w:rFonts w:hint="eastAsia"/>
            <w:lang w:val="en-US" w:eastAsia="zh-CN"/>
          </w:rPr>
          <w:t>基于专业领域文本的问题生成技术是一种结合自然语言处理与领域知识建模的智能文本处理方法，旨在从特定学科或行业的专业文档中自动提取关键信息并生成语义准确、结构合理的问题。其核心目标是通过机器理解专业文本内容，构建符合领域逻辑的问答对，为后续模型蒸馏提供输入指令。</w:t>
        </w:r>
      </w:ins>
    </w:p>
    <w:p w14:paraId="6B39B4A9">
      <w:pPr>
        <w:pStyle w:val="5"/>
        <w:ind w:firstLine="560"/>
        <w:rPr>
          <w:del w:id="39" w:author="ZJ" w:date="2025-07-02T22:15:57Z"/>
          <w:rFonts w:hint="eastAsia"/>
          <w:lang w:val="en-US" w:eastAsia="zh-CN"/>
        </w:rPr>
      </w:pPr>
      <w:del w:id="40" w:author="ZJ" w:date="2025-07-02T22:15:57Z">
        <w:r>
          <w:rPr>
            <w:rFonts w:hint="eastAsia"/>
            <w:lang w:val="en-US" w:eastAsia="zh-CN"/>
          </w:rPr>
          <w:delText>基于专业领域文本的问题生成技术是一种结合自然语言处理与领域知识建模的智能文本处理方法，旨在从特定学科或行业的专业文档中自动提取关键信息并生成语义准确、结构合理的问题。其核心目标是通过机器理解专业文本内容，构建符合领域逻辑的问答对，为后续模型蒸馏提供输入指令。</w:delText>
        </w:r>
      </w:del>
    </w:p>
    <w:p w14:paraId="66C9ACC7">
      <w:pPr>
        <w:pStyle w:val="5"/>
        <w:spacing w:line="240" w:lineRule="auto"/>
        <w:ind w:left="0" w:leftChars="0" w:firstLine="0" w:firstLineChars="0"/>
        <w:jc w:val="center"/>
        <w:rPr>
          <w:del w:id="41" w:author="ZJ" w:date="2025-07-02T22:19:18Z"/>
          <w:rFonts w:hint="eastAsia"/>
          <w:lang w:val="en-US" w:eastAsia="zh-CN"/>
        </w:rPr>
      </w:pPr>
      <w:r>
        <w:rPr>
          <w:rFonts w:hint="eastAsia"/>
          <w:lang w:val="en-US" w:eastAsia="zh-CN"/>
        </w:rPr>
        <w:drawing>
          <wp:inline distT="0" distB="0" distL="114300" distR="114300">
            <wp:extent cx="4375785" cy="2866390"/>
            <wp:effectExtent l="0" t="0" r="0" b="0"/>
            <wp:docPr id="16" name="图片 16"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3"/>
                    <pic:cNvPicPr>
                      <a:picLocks noChangeAspect="1"/>
                    </pic:cNvPicPr>
                  </pic:nvPicPr>
                  <pic:blipFill>
                    <a:blip r:embed="rId14"/>
                    <a:srcRect t="14705" r="12573" b="9862"/>
                    <a:stretch>
                      <a:fillRect/>
                    </a:stretch>
                  </pic:blipFill>
                  <pic:spPr>
                    <a:xfrm>
                      <a:off x="0" y="0"/>
                      <a:ext cx="4375785" cy="2866390"/>
                    </a:xfrm>
                    <a:prstGeom prst="rect">
                      <a:avLst/>
                    </a:prstGeom>
                  </pic:spPr>
                </pic:pic>
              </a:graphicData>
            </a:graphic>
          </wp:inline>
        </w:drawing>
      </w:r>
    </w:p>
    <w:p w14:paraId="66C9ACC7">
      <w:pPr>
        <w:pStyle w:val="5"/>
        <w:spacing w:line="240" w:lineRule="auto"/>
        <w:ind w:left="0" w:leftChars="0" w:firstLine="0" w:firstLineChars="0"/>
        <w:jc w:val="center"/>
        <w:rPr>
          <w:rFonts w:hint="eastAsia"/>
          <w:lang w:val="en-US" w:eastAsia="zh-CN"/>
        </w:rPr>
        <w:pPrChange w:id="42" w:author="ZJ" w:date="2025-07-02T22:19:18Z">
          <w:pPr>
            <w:pStyle w:val="5"/>
            <w:ind w:left="0" w:leftChars="0" w:firstLine="0" w:firstLineChars="0"/>
            <w:jc w:val="both"/>
          </w:pPr>
        </w:pPrChange>
      </w:pPr>
    </w:p>
    <w:p w14:paraId="0B770639">
      <w:pPr>
        <w:pStyle w:val="5"/>
        <w:ind w:left="0" w:leftChars="0" w:firstLine="0" w:firstLineChars="0"/>
        <w:jc w:val="center"/>
        <w:rPr>
          <w:del w:id="43" w:author="ZJ" w:date="2025-07-02T22:17:53Z"/>
          <w:rFonts w:hint="default"/>
          <w:lang w:val="en-US" w:eastAsia="zh-CN"/>
        </w:rPr>
      </w:pPr>
      <w:del w:id="44" w:author="ZJ" w:date="2025-07-02T22:17:53Z">
        <w:r>
          <w:rPr>
            <w:rFonts w:hint="eastAsia"/>
            <w:sz w:val="21"/>
            <w:szCs w:val="21"/>
            <w:lang w:val="en-US" w:eastAsia="zh-CN"/>
          </w:rPr>
          <w:delText>图XX 问题生成样例图</w:delText>
        </w:r>
      </w:del>
    </w:p>
    <w:p w14:paraId="256E287C">
      <w:pPr>
        <w:pStyle w:val="5"/>
        <w:ind w:left="0" w:leftChars="0" w:firstLine="0" w:firstLineChars="0"/>
        <w:jc w:val="center"/>
        <w:rPr>
          <w:rFonts w:hint="eastAsia"/>
          <w:lang w:val="en-US" w:eastAsia="zh-CN"/>
        </w:rPr>
        <w:pPrChange w:id="45" w:author="ZJ" w:date="2025-07-02T22:17:57Z">
          <w:pPr>
            <w:pStyle w:val="5"/>
            <w:ind w:left="0" w:leftChars="0" w:firstLine="0" w:firstLineChars="0"/>
            <w:jc w:val="both"/>
          </w:pPr>
        </w:pPrChange>
      </w:pPr>
      <w:ins w:id="46" w:author="ZJ" w:date="2025-07-02T22:17:54Z">
        <w:r>
          <w:rPr>
            <w:rFonts w:hint="eastAsia"/>
            <w:sz w:val="21"/>
            <w:szCs w:val="21"/>
            <w:lang w:val="en-US" w:eastAsia="zh-CN"/>
          </w:rPr>
          <w:t>图XX 问题生成样例图</w:t>
        </w:r>
      </w:ins>
    </w:p>
    <w:p w14:paraId="000E2205">
      <w:pPr>
        <w:pStyle w:val="5"/>
        <w:numPr>
          <w:ilvl w:val="0"/>
          <w:numId w:val="2"/>
        </w:numPr>
        <w:ind w:left="425" w:leftChars="0" w:hanging="425" w:firstLineChars="0"/>
        <w:rPr>
          <w:del w:id="47" w:author="ZJ" w:date="2025-07-02T22:17:23Z"/>
          <w:rFonts w:hint="eastAsia"/>
          <w:lang w:val="en-US" w:eastAsia="zh-CN"/>
        </w:rPr>
      </w:pPr>
      <w:del w:id="48" w:author="ZJ" w:date="2025-07-02T22:17:23Z">
        <w:r>
          <w:rPr>
            <w:rFonts w:hint="eastAsia"/>
            <w:lang w:val="en-US" w:eastAsia="zh-CN"/>
          </w:rPr>
          <w:delText>基于大模型蒸馏的问答对构建技术</w:delText>
        </w:r>
      </w:del>
    </w:p>
    <w:p w14:paraId="7C430003">
      <w:pPr>
        <w:pStyle w:val="5"/>
        <w:numPr>
          <w:ilvl w:val="0"/>
          <w:numId w:val="2"/>
        </w:numPr>
        <w:ind w:left="425" w:leftChars="0" w:hanging="425" w:firstLineChars="0"/>
        <w:rPr>
          <w:ins w:id="49" w:author="ZJ" w:date="2025-07-02T22:17:24Z"/>
          <w:rFonts w:hint="eastAsia"/>
          <w:lang w:val="en-US" w:eastAsia="zh-CN"/>
        </w:rPr>
      </w:pPr>
      <w:ins w:id="50" w:author="ZJ" w:date="2025-07-02T22:17:24Z">
        <w:r>
          <w:rPr>
            <w:rFonts w:hint="eastAsia"/>
            <w:lang w:val="en-US" w:eastAsia="zh-CN"/>
          </w:rPr>
          <w:t>基于大模型蒸馏的问答对构建技术</w:t>
        </w:r>
      </w:ins>
    </w:p>
    <w:p w14:paraId="53C98CCB">
      <w:pPr>
        <w:pStyle w:val="5"/>
        <w:ind w:left="0" w:leftChars="0" w:firstLine="560" w:firstLineChars="0"/>
        <w:jc w:val="left"/>
        <w:rPr>
          <w:rFonts w:hint="eastAsia" w:eastAsia="宋体"/>
          <w:lang w:val="en-US" w:eastAsia="zh-CN"/>
          <w:rPrChange w:id="52" w:author="ZJ" w:date="2025-07-02T22:18:33Z">
            <w:rPr>
              <w:rFonts w:hint="eastAsia" w:eastAsia="宋体"/>
              <w:lang w:val="en-US" w:eastAsia="zh-CN"/>
            </w:rPr>
          </w:rPrChange>
        </w:rPr>
        <w:pPrChange w:id="51" w:author="ZJ" w:date="2025-07-02T22:18:33Z">
          <w:pPr>
            <w:pStyle w:val="5"/>
            <w:ind w:left="0" w:leftChars="0" w:firstLine="0" w:firstLineChars="0"/>
            <w:jc w:val="both"/>
          </w:pPr>
        </w:pPrChange>
      </w:pPr>
      <w:ins w:id="53" w:author="ZJ" w:date="2025-07-02T22:15:30Z">
        <w:r>
          <w:rPr>
            <w:rFonts w:hint="eastAsia" w:ascii="Times New Roman" w:hAnsi="Times New Roman" w:eastAsia="宋体" w:cs="Times New Roman"/>
            <w:i w:val="0"/>
            <w:iCs w:val="0"/>
            <w:caps w:val="0"/>
            <w:spacing w:val="0"/>
            <w:sz w:val="28"/>
            <w:szCs w:val="28"/>
            <w:rPrChange w:id="54" w:author="ZJ" w:date="2025-07-02T22:18:33Z">
              <w:rPr>
                <w:rFonts w:ascii="Helvetica" w:hAnsi="Helvetica" w:eastAsia="Helvetica" w:cs="Helvetica"/>
                <w:i w:val="0"/>
                <w:iCs w:val="0"/>
                <w:caps w:val="0"/>
                <w:color w:val="24292F"/>
                <w:spacing w:val="0"/>
                <w:sz w:val="21"/>
                <w:szCs w:val="21"/>
              </w:rPr>
            </w:rPrChange>
          </w:rPr>
          <w:t>大模型微调数据集的蒸馏过程聚焦于通过系统化方法生成高质量的指令（instruction）-答案（answer）-思维链（Chain-of-Thought, CoT）三元组，其核心目标是将教师模型（如百亿参数大模型）的复杂推理能力转化为适合轻量化学生模型训练的结构化数据。该流程首先需针对指令筛选进行优化，采用基于语义密度</w:t>
        </w:r>
      </w:ins>
      <w:ins w:id="56" w:author="ZJ" w:date="2025-07-02T22:21:18Z">
        <w:r>
          <w:rPr>
            <w:rFonts w:hint="eastAsia" w:cs="Times New Roman"/>
            <w:i w:val="0"/>
            <w:iCs w:val="0"/>
            <w:caps w:val="0"/>
            <w:spacing w:val="0"/>
            <w:sz w:val="28"/>
            <w:szCs w:val="28"/>
            <w:lang w:val="en-US" w:eastAsia="zh-CN"/>
          </w:rPr>
          <w:t>的</w:t>
        </w:r>
      </w:ins>
      <w:ins w:id="57" w:author="ZJ" w:date="2025-07-02T22:15:30Z">
        <w:bookmarkStart w:id="0" w:name="_GoBack"/>
        <w:bookmarkEnd w:id="0"/>
        <w:r>
          <w:rPr>
            <w:rFonts w:hint="eastAsia" w:ascii="Times New Roman" w:hAnsi="Times New Roman" w:eastAsia="宋体" w:cs="Times New Roman"/>
            <w:i w:val="0"/>
            <w:iCs w:val="0"/>
            <w:caps w:val="0"/>
            <w:spacing w:val="0"/>
            <w:sz w:val="28"/>
            <w:szCs w:val="28"/>
            <w:rPrChange w:id="58" w:author="ZJ" w:date="2025-07-02T22:18:33Z">
              <w:rPr>
                <w:rFonts w:ascii="Helvetica" w:hAnsi="Helvetica" w:eastAsia="Helvetica" w:cs="Helvetica"/>
                <w:i w:val="0"/>
                <w:iCs w:val="0"/>
                <w:caps w:val="0"/>
                <w:color w:val="24292F"/>
                <w:spacing w:val="0"/>
                <w:sz w:val="21"/>
                <w:szCs w:val="21"/>
              </w:rPr>
            </w:rPrChange>
          </w:rPr>
          <w:t>评估标准，从海量指令中提取能激发教师模型深度推理的样本</w:t>
        </w:r>
      </w:ins>
      <w:ins w:id="60" w:author="ZJ" w:date="2025-07-02T22:20:15Z">
        <w:r>
          <w:rPr>
            <w:rFonts w:hint="eastAsia" w:cs="Times New Roman"/>
            <w:i w:val="0"/>
            <w:iCs w:val="0"/>
            <w:caps w:val="0"/>
            <w:spacing w:val="0"/>
            <w:sz w:val="28"/>
            <w:szCs w:val="28"/>
            <w:lang w:eastAsia="zh-CN"/>
          </w:rPr>
          <w:t>，</w:t>
        </w:r>
      </w:ins>
      <w:ins w:id="61" w:author="ZJ" w:date="2025-07-02T22:15:30Z">
        <w:r>
          <w:rPr>
            <w:rFonts w:hint="eastAsia" w:ascii="Times New Roman" w:hAnsi="Times New Roman" w:eastAsia="宋体" w:cs="Times New Roman"/>
            <w:i w:val="0"/>
            <w:iCs w:val="0"/>
            <w:caps w:val="0"/>
            <w:spacing w:val="0"/>
            <w:sz w:val="28"/>
            <w:szCs w:val="28"/>
            <w:rPrChange w:id="62" w:author="ZJ" w:date="2025-07-02T22:18:33Z">
              <w:rPr>
                <w:rFonts w:ascii="Helvetica" w:hAnsi="Helvetica" w:eastAsia="Helvetica" w:cs="Helvetica"/>
                <w:i w:val="0"/>
                <w:iCs w:val="0"/>
                <w:caps w:val="0"/>
                <w:color w:val="24292F"/>
                <w:spacing w:val="0"/>
                <w:sz w:val="21"/>
                <w:szCs w:val="21"/>
              </w:rPr>
            </w:rPrChange>
          </w:rPr>
          <w:t>设计分层蒸馏策略</w:t>
        </w:r>
      </w:ins>
      <w:ins w:id="64" w:author="ZJ" w:date="2025-07-02T22:20:28Z">
        <w:r>
          <w:rPr>
            <w:rFonts w:hint="eastAsia" w:cs="Times New Roman"/>
            <w:i w:val="0"/>
            <w:iCs w:val="0"/>
            <w:caps w:val="0"/>
            <w:spacing w:val="0"/>
            <w:sz w:val="28"/>
            <w:szCs w:val="28"/>
            <w:lang w:eastAsia="zh-CN"/>
          </w:rPr>
          <w:t>，</w:t>
        </w:r>
      </w:ins>
      <w:ins w:id="65" w:author="ZJ" w:date="2025-07-02T22:20:30Z">
        <w:r>
          <w:rPr>
            <w:rFonts w:hint="eastAsia" w:cs="Times New Roman"/>
            <w:i w:val="0"/>
            <w:iCs w:val="0"/>
            <w:caps w:val="0"/>
            <w:spacing w:val="0"/>
            <w:sz w:val="28"/>
            <w:szCs w:val="28"/>
            <w:lang w:val="en-US" w:eastAsia="zh-CN"/>
          </w:rPr>
          <w:t>通过</w:t>
        </w:r>
      </w:ins>
      <w:ins w:id="66" w:author="ZJ" w:date="2025-07-02T22:20:33Z">
        <w:r>
          <w:rPr>
            <w:rFonts w:hint="eastAsia" w:cs="Times New Roman"/>
            <w:i w:val="0"/>
            <w:iCs w:val="0"/>
            <w:caps w:val="0"/>
            <w:spacing w:val="0"/>
            <w:sz w:val="28"/>
            <w:szCs w:val="28"/>
            <w:lang w:val="en-US" w:eastAsia="zh-CN"/>
          </w:rPr>
          <w:t>带有</w:t>
        </w:r>
      </w:ins>
      <w:ins w:id="67" w:author="ZJ" w:date="2025-07-02T22:20:36Z">
        <w:r>
          <w:rPr>
            <w:rFonts w:hint="eastAsia" w:cs="Times New Roman"/>
            <w:i w:val="0"/>
            <w:iCs w:val="0"/>
            <w:caps w:val="0"/>
            <w:spacing w:val="0"/>
            <w:sz w:val="28"/>
            <w:szCs w:val="28"/>
            <w:lang w:val="en-US" w:eastAsia="zh-CN"/>
          </w:rPr>
          <w:t>提示词的</w:t>
        </w:r>
      </w:ins>
      <w:ins w:id="68" w:author="ZJ" w:date="2025-07-02T22:20:38Z">
        <w:r>
          <w:rPr>
            <w:rFonts w:hint="eastAsia" w:cs="Times New Roman"/>
            <w:i w:val="0"/>
            <w:iCs w:val="0"/>
            <w:caps w:val="0"/>
            <w:spacing w:val="0"/>
            <w:sz w:val="28"/>
            <w:szCs w:val="28"/>
            <w:lang w:val="en-US" w:eastAsia="zh-CN"/>
          </w:rPr>
          <w:t>模板</w:t>
        </w:r>
      </w:ins>
      <w:ins w:id="69" w:author="ZJ" w:date="2025-07-02T22:20:40Z">
        <w:r>
          <w:rPr>
            <w:rFonts w:hint="eastAsia" w:cs="Times New Roman"/>
            <w:i w:val="0"/>
            <w:iCs w:val="0"/>
            <w:caps w:val="0"/>
            <w:spacing w:val="0"/>
            <w:sz w:val="28"/>
            <w:szCs w:val="28"/>
            <w:lang w:val="en-US" w:eastAsia="zh-CN"/>
          </w:rPr>
          <w:t>输入</w:t>
        </w:r>
      </w:ins>
      <w:ins w:id="70" w:author="ZJ" w:date="2025-07-02T22:20:42Z">
        <w:r>
          <w:rPr>
            <w:rFonts w:hint="eastAsia" w:cs="Times New Roman"/>
            <w:i w:val="0"/>
            <w:iCs w:val="0"/>
            <w:caps w:val="0"/>
            <w:spacing w:val="0"/>
            <w:sz w:val="28"/>
            <w:szCs w:val="28"/>
            <w:lang w:val="en-US" w:eastAsia="zh-CN"/>
          </w:rPr>
          <w:t>大模型</w:t>
        </w:r>
      </w:ins>
      <w:ins w:id="71" w:author="ZJ" w:date="2025-07-02T22:15:30Z">
        <w:r>
          <w:rPr>
            <w:rFonts w:hint="eastAsia" w:ascii="Times New Roman" w:hAnsi="Times New Roman" w:eastAsia="宋体" w:cs="Times New Roman"/>
            <w:i w:val="0"/>
            <w:iCs w:val="0"/>
            <w:caps w:val="0"/>
            <w:spacing w:val="0"/>
            <w:sz w:val="28"/>
            <w:szCs w:val="28"/>
            <w:rPrChange w:id="72" w:author="ZJ" w:date="2025-07-02T22:18:33Z">
              <w:rPr>
                <w:rFonts w:ascii="Helvetica" w:hAnsi="Helvetica" w:eastAsia="Helvetica" w:cs="Helvetica"/>
                <w:i w:val="0"/>
                <w:iCs w:val="0"/>
                <w:caps w:val="0"/>
                <w:color w:val="24292F"/>
                <w:spacing w:val="0"/>
                <w:sz w:val="21"/>
                <w:szCs w:val="21"/>
              </w:rPr>
            </w:rPrChange>
          </w:rPr>
          <w:t>生成的CoT</w:t>
        </w:r>
      </w:ins>
      <w:ins w:id="74" w:author="ZJ" w:date="2025-07-02T22:20:48Z">
        <w:r>
          <w:rPr>
            <w:rFonts w:hint="eastAsia" w:cs="Times New Roman"/>
            <w:i w:val="0"/>
            <w:iCs w:val="0"/>
            <w:caps w:val="0"/>
            <w:spacing w:val="0"/>
            <w:sz w:val="28"/>
            <w:szCs w:val="28"/>
            <w:lang w:val="en-US" w:eastAsia="zh-CN"/>
          </w:rPr>
          <w:t>和</w:t>
        </w:r>
      </w:ins>
      <w:ins w:id="75" w:author="ZJ" w:date="2025-07-02T22:20:49Z">
        <w:r>
          <w:rPr>
            <w:rFonts w:hint="eastAsia" w:cs="Times New Roman"/>
            <w:i w:val="0"/>
            <w:iCs w:val="0"/>
            <w:caps w:val="0"/>
            <w:spacing w:val="0"/>
            <w:sz w:val="28"/>
            <w:szCs w:val="28"/>
            <w:lang w:val="en-US" w:eastAsia="zh-CN"/>
          </w:rPr>
          <w:t>答案</w:t>
        </w:r>
      </w:ins>
      <w:ins w:id="76" w:author="ZJ" w:date="2025-07-02T22:15:30Z">
        <w:r>
          <w:rPr>
            <w:rFonts w:hint="eastAsia" w:ascii="Times New Roman" w:hAnsi="Times New Roman" w:eastAsia="宋体" w:cs="Times New Roman"/>
            <w:i w:val="0"/>
            <w:iCs w:val="0"/>
            <w:caps w:val="0"/>
            <w:spacing w:val="0"/>
            <w:sz w:val="28"/>
            <w:szCs w:val="28"/>
            <w:rPrChange w:id="77" w:author="ZJ" w:date="2025-07-02T22:18:33Z">
              <w:rPr>
                <w:rFonts w:ascii="Helvetica" w:hAnsi="Helvetica" w:eastAsia="Helvetica" w:cs="Helvetica"/>
                <w:i w:val="0"/>
                <w:iCs w:val="0"/>
                <w:caps w:val="0"/>
                <w:color w:val="24292F"/>
                <w:spacing w:val="0"/>
                <w:sz w:val="21"/>
                <w:szCs w:val="21"/>
              </w:rPr>
            </w:rPrChange>
          </w:rPr>
          <w:t>。答案蒸馏环节则强调因果一致性，通过构建双向验证体系（如将CoT作为答案生成的约束条件，反向推导指令是否可还原原始问题）</w:t>
        </w:r>
      </w:ins>
      <w:ins w:id="79" w:author="ZJ" w:date="2025-07-02T22:16:43Z">
        <w:r>
          <w:rPr>
            <w:rFonts w:hint="eastAsia" w:ascii="Times New Roman" w:hAnsi="Times New Roman" w:cs="Times New Roman"/>
            <w:i w:val="0"/>
            <w:iCs w:val="0"/>
            <w:caps w:val="0"/>
            <w:spacing w:val="0"/>
            <w:sz w:val="28"/>
            <w:szCs w:val="28"/>
            <w:lang w:eastAsia="zh-CN"/>
            <w:rPrChange w:id="80" w:author="ZJ" w:date="2025-07-02T22:18:33Z">
              <w:rPr>
                <w:rFonts w:hint="eastAsia" w:ascii="Helvetica" w:hAnsi="Helvetica" w:cs="Helvetica"/>
                <w:i w:val="0"/>
                <w:iCs w:val="0"/>
                <w:caps w:val="0"/>
                <w:color w:val="24292F"/>
                <w:spacing w:val="0"/>
                <w:sz w:val="21"/>
                <w:szCs w:val="21"/>
                <w:lang w:eastAsia="zh-CN"/>
              </w:rPr>
            </w:rPrChange>
          </w:rPr>
          <w:t>，</w:t>
        </w:r>
      </w:ins>
      <w:ins w:id="82" w:author="ZJ" w:date="2025-07-02T22:15:30Z">
        <w:r>
          <w:rPr>
            <w:rFonts w:hint="eastAsia" w:ascii="Times New Roman" w:hAnsi="Times New Roman" w:eastAsia="宋体" w:cs="Times New Roman"/>
            <w:i w:val="0"/>
            <w:iCs w:val="0"/>
            <w:caps w:val="0"/>
            <w:spacing w:val="0"/>
            <w:sz w:val="28"/>
            <w:szCs w:val="28"/>
            <w:rPrChange w:id="83" w:author="ZJ" w:date="2025-07-02T22:18:33Z">
              <w:rPr>
                <w:rFonts w:ascii="Helvetica" w:hAnsi="Helvetica" w:eastAsia="Helvetica" w:cs="Helvetica"/>
                <w:i w:val="0"/>
                <w:iCs w:val="0"/>
                <w:caps w:val="0"/>
                <w:color w:val="24292F"/>
                <w:spacing w:val="0"/>
                <w:sz w:val="21"/>
                <w:szCs w:val="21"/>
              </w:rPr>
            </w:rPrChange>
          </w:rPr>
          <w:t>人工层面则设计三级评估体系（逻辑完整性、知识相关性、语言流畅度）确保数据质量</w:t>
        </w:r>
      </w:ins>
      <w:ins w:id="85" w:author="ZJ" w:date="2025-07-02T22:17:03Z">
        <w:r>
          <w:rPr>
            <w:rFonts w:hint="eastAsia" w:ascii="Times New Roman" w:hAnsi="Times New Roman" w:cs="Times New Roman"/>
            <w:i w:val="0"/>
            <w:iCs w:val="0"/>
            <w:caps w:val="0"/>
            <w:spacing w:val="0"/>
            <w:sz w:val="28"/>
            <w:szCs w:val="28"/>
            <w:lang w:eastAsia="zh-CN"/>
            <w:rPrChange w:id="86" w:author="ZJ" w:date="2025-07-02T22:18:33Z">
              <w:rPr>
                <w:rFonts w:hint="eastAsia" w:ascii="Helvetica" w:hAnsi="Helvetica" w:cs="Helvetica"/>
                <w:i w:val="0"/>
                <w:iCs w:val="0"/>
                <w:caps w:val="0"/>
                <w:color w:val="24292F"/>
                <w:spacing w:val="0"/>
                <w:sz w:val="21"/>
                <w:szCs w:val="21"/>
                <w:lang w:eastAsia="zh-CN"/>
              </w:rPr>
            </w:rPrChange>
          </w:rPr>
          <w:t>。</w:t>
        </w:r>
      </w:ins>
    </w:p>
    <w:p w14:paraId="74B70C66">
      <w:pPr>
        <w:pStyle w:val="5"/>
        <w:spacing w:line="240" w:lineRule="auto"/>
        <w:ind w:left="0" w:leftChars="0" w:firstLine="0" w:firstLineChars="0"/>
        <w:jc w:val="both"/>
        <w:rPr>
          <w:rFonts w:hint="default"/>
          <w:lang w:val="en-US" w:eastAsia="zh-CN"/>
        </w:rPr>
      </w:pPr>
      <w:ins w:id="88" w:author="ZJ" w:date="2025-07-02T22:17:08Z">
        <w:r>
          <w:rPr>
            <w:rFonts w:hint="default"/>
            <w:lang w:val="en-US" w:eastAsia="zh-CN"/>
          </w:rPr>
          <w:drawing>
            <wp:inline distT="0" distB="0" distL="114300" distR="114300">
              <wp:extent cx="5266690" cy="2712720"/>
              <wp:effectExtent l="0" t="0" r="10160" b="11430"/>
              <wp:docPr id="18" name="图片 18"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4"/>
                      <pic:cNvPicPr>
                        <a:picLocks noChangeAspect="1"/>
                      </pic:cNvPicPr>
                    </pic:nvPicPr>
                    <pic:blipFill>
                      <a:blip r:embed="rId15"/>
                      <a:stretch>
                        <a:fillRect/>
                      </a:stretch>
                    </pic:blipFill>
                    <pic:spPr>
                      <a:xfrm>
                        <a:off x="0" y="0"/>
                        <a:ext cx="5266690" cy="2712720"/>
                      </a:xfrm>
                      <a:prstGeom prst="rect">
                        <a:avLst/>
                      </a:prstGeom>
                    </pic:spPr>
                  </pic:pic>
                </a:graphicData>
              </a:graphic>
            </wp:inline>
          </w:drawing>
        </w:r>
      </w:ins>
      <w:del w:id="90" w:author="ZJ" w:date="2025-07-02T22:17:06Z">
        <w:r>
          <w:rPr>
            <w:rFonts w:hint="default"/>
            <w:lang w:val="en-US" w:eastAsia="zh-CN"/>
          </w:rPr>
          <w:drawing>
            <wp:inline distT="0" distB="0" distL="114300" distR="114300">
              <wp:extent cx="5266690" cy="2712720"/>
              <wp:effectExtent l="0" t="0" r="10160" b="11430"/>
              <wp:docPr id="17" name="图片 1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4"/>
                      <pic:cNvPicPr>
                        <a:picLocks noChangeAspect="1"/>
                      </pic:cNvPicPr>
                    </pic:nvPicPr>
                    <pic:blipFill>
                      <a:blip r:embed="rId15"/>
                      <a:stretch>
                        <a:fillRect/>
                      </a:stretch>
                    </pic:blipFill>
                    <pic:spPr>
                      <a:xfrm>
                        <a:off x="0" y="0"/>
                        <a:ext cx="5266690" cy="2712720"/>
                      </a:xfrm>
                      <a:prstGeom prst="rect">
                        <a:avLst/>
                      </a:prstGeom>
                    </pic:spPr>
                  </pic:pic>
                </a:graphicData>
              </a:graphic>
            </wp:inline>
          </w:drawing>
        </w:r>
      </w:del>
    </w:p>
    <w:p w14:paraId="144D1189">
      <w:pPr>
        <w:pStyle w:val="5"/>
        <w:ind w:left="0" w:leftChars="0" w:firstLine="0" w:firstLineChars="0"/>
        <w:jc w:val="center"/>
        <w:rPr>
          <w:rFonts w:hint="default"/>
          <w:lang w:val="en-US" w:eastAsia="zh-CN"/>
        </w:rPr>
      </w:pPr>
      <w:del w:id="92" w:author="ZJ" w:date="2025-07-02T22:17:11Z">
        <w:r>
          <w:rPr>
            <w:rFonts w:hint="eastAsia"/>
            <w:sz w:val="24"/>
            <w:szCs w:val="24"/>
            <w:lang w:val="en-US" w:eastAsia="zh-CN"/>
          </w:rPr>
          <w:delText>图XX 微调数据集样例图</w:delText>
        </w:r>
      </w:del>
      <w:ins w:id="93" w:author="ZJ" w:date="2025-07-02T22:17:12Z">
        <w:r>
          <w:rPr>
            <w:rFonts w:hint="eastAsia"/>
            <w:sz w:val="24"/>
            <w:szCs w:val="24"/>
            <w:lang w:val="en-US" w:eastAsia="zh-CN"/>
          </w:rPr>
          <w:t>图XX 微调数据集样例图</w:t>
        </w:r>
      </w:ins>
    </w:p>
    <w:p w14:paraId="4152C243">
      <w:pPr>
        <w:pStyle w:val="5"/>
        <w:ind w:left="0" w:leftChars="0" w:firstLine="0" w:firstLineChars="0"/>
        <w:jc w:val="both"/>
        <w:rPr>
          <w:rFonts w:hint="default"/>
          <w:lang w:val="en-US" w:eastAsia="zh-CN"/>
        </w:rPr>
      </w:pPr>
    </w:p>
    <w:p w14:paraId="7A1DF1FB">
      <w:pPr>
        <w:pStyle w:val="5"/>
        <w:ind w:left="0" w:leftChars="0" w:firstLine="0" w:firstLineChars="0"/>
        <w:jc w:val="both"/>
        <w:rPr>
          <w:rFonts w:hint="default"/>
          <w:lang w:val="en-US" w:eastAsia="zh-CN"/>
        </w:rPr>
      </w:pPr>
    </w:p>
    <w:p w14:paraId="61409912">
      <w:pPr>
        <w:pStyle w:val="5"/>
        <w:ind w:left="0" w:leftChars="0" w:firstLine="0" w:firstLineChars="0"/>
        <w:jc w:val="both"/>
        <w:rPr>
          <w:rFonts w:hint="default"/>
          <w:lang w:val="en-US" w:eastAsia="zh-CN"/>
        </w:rPr>
      </w:pPr>
    </w:p>
    <w:p w14:paraId="5433CBA7">
      <w:pPr>
        <w:pStyle w:val="4"/>
        <w:spacing w:before="78" w:after="78"/>
      </w:pPr>
      <w:r>
        <w:rPr>
          <w:rFonts w:hint="eastAsia"/>
        </w:rPr>
        <w:t>支持星座动态分簇</w:t>
      </w:r>
      <w:r>
        <w:t>的大模型微调</w:t>
      </w:r>
    </w:p>
    <w:p w14:paraId="331798EC">
      <w:pPr>
        <w:pStyle w:val="6"/>
      </w:pPr>
      <w:r>
        <w:t>基模型筛选策略</w:t>
      </w:r>
    </w:p>
    <w:p w14:paraId="3A9423F4">
      <w:pPr>
        <w:pStyle w:val="5"/>
        <w:ind w:firstLine="560"/>
      </w:pPr>
      <w:r>
        <w:rPr>
          <w:rFonts w:hint="eastAsia"/>
        </w:rPr>
        <w:t>优先选用通用领域大模型（如DeepSeek、通义千问）或特定领域预训练模型作为微调起点，评估其在目标任务上的基线性能。</w:t>
      </w:r>
    </w:p>
    <w:p w14:paraId="51642E03">
      <w:pPr>
        <w:pStyle w:val="6"/>
      </w:pPr>
      <w:r>
        <w:rPr>
          <w:rFonts w:hint="eastAsia"/>
        </w:rPr>
        <w:t>微调算法实施</w:t>
      </w:r>
    </w:p>
    <w:p w14:paraId="24DF5CEE">
      <w:pPr>
        <w:pStyle w:val="5"/>
        <w:ind w:firstLine="560"/>
      </w:pPr>
      <w:r>
        <w:rPr>
          <w:rFonts w:hint="eastAsia"/>
        </w:rPr>
        <w:t>对比并评估传统全参数微调（Full Fine-tuning）、LoRA适配和Prompt Tuning的适用性，例如在资源受限场景优先采用LoRA微调架构。启用混合精度训练（Mixed Precision）优化GPU显存占用。引入动态学习率调度避免梯度爆炸。设计任务隔离微调（Task-isolated Fine-tuning），在同一大模型内通过不同适配层隔离微调参数，避免任务间的参数冲突。</w:t>
      </w:r>
    </w:p>
    <w:p w14:paraId="2CFE978C">
      <w:pPr>
        <w:pStyle w:val="2"/>
        <w:spacing w:before="78" w:after="78"/>
      </w:pPr>
      <w:r>
        <w:rPr>
          <w:rFonts w:hint="eastAsia"/>
        </w:rPr>
        <w:t>预期成果与展示汇报</w:t>
      </w:r>
    </w:p>
    <w:p w14:paraId="6F247888">
      <w:pPr>
        <w:pStyle w:val="4"/>
        <w:spacing w:before="78" w:after="78"/>
      </w:pPr>
      <w:r>
        <w:rPr>
          <w:rFonts w:hint="eastAsia"/>
        </w:rPr>
        <w:t>预期成果</w:t>
      </w:r>
    </w:p>
    <w:p w14:paraId="117CFDD8">
      <w:pPr>
        <w:pStyle w:val="5"/>
        <w:ind w:firstLine="560"/>
      </w:pPr>
      <w:r>
        <w:rPr>
          <w:rFonts w:hint="eastAsia"/>
        </w:rPr>
        <w:t>（1）模型成果</w:t>
      </w:r>
    </w:p>
    <w:p w14:paraId="46A83278">
      <w:pPr>
        <w:pStyle w:val="5"/>
        <w:ind w:firstLine="560"/>
      </w:pPr>
      <w:r>
        <w:rPr>
          <w:rFonts w:hint="eastAsia"/>
        </w:rPr>
        <w:t>星座动态分簇大模型</w:t>
      </w:r>
    </w:p>
    <w:p w14:paraId="0D1F6063">
      <w:pPr>
        <w:pStyle w:val="5"/>
        <w:ind w:firstLine="560"/>
      </w:pPr>
      <w:r>
        <w:rPr>
          <w:rFonts w:hint="eastAsia"/>
        </w:rPr>
        <w:t>（2）数据成果</w:t>
      </w:r>
    </w:p>
    <w:p w14:paraId="533E6E0E">
      <w:pPr>
        <w:pStyle w:val="5"/>
        <w:ind w:firstLine="560"/>
      </w:pPr>
      <w:r>
        <w:rPr>
          <w:rFonts w:hint="eastAsia"/>
        </w:rPr>
        <w:t>星座动态分簇大模型训练数据集、测试数据集</w:t>
      </w:r>
    </w:p>
    <w:p w14:paraId="377FDCF3">
      <w:pPr>
        <w:pStyle w:val="4"/>
        <w:spacing w:before="78" w:after="78"/>
      </w:pPr>
      <w:r>
        <w:rPr>
          <w:rFonts w:hint="eastAsia"/>
        </w:rPr>
        <w:t>展示汇报</w:t>
      </w:r>
    </w:p>
    <w:p w14:paraId="447F8966">
      <w:pPr>
        <w:pStyle w:val="5"/>
        <w:ind w:firstLine="560"/>
      </w:pPr>
      <w:r>
        <w:rPr>
          <w:rFonts w:hint="eastAsia"/>
        </w:rPr>
        <w:t>基于测试场景构建的测试数据集，完成测试场景下数据、模型等相关成果展示，重点汇报星座动态分簇大模型的分簇结果符合任务要求等能力。</w:t>
      </w:r>
    </w:p>
    <w:p w14:paraId="7BDDD307">
      <w:pPr>
        <w:pStyle w:val="2"/>
        <w:spacing w:before="78" w:after="78"/>
      </w:pPr>
      <w:r>
        <w:rPr>
          <w:rFonts w:hint="eastAsia"/>
        </w:rPr>
        <w:t>推进思路与工作计划</w:t>
      </w:r>
    </w:p>
    <w:p w14:paraId="65B847E6">
      <w:pPr>
        <w:pStyle w:val="4"/>
        <w:spacing w:before="78" w:after="78"/>
      </w:pPr>
      <w:r>
        <w:rPr>
          <w:rFonts w:hint="eastAsia"/>
        </w:rPr>
        <w:t>推进思路</w:t>
      </w:r>
    </w:p>
    <w:p w14:paraId="0B95E651">
      <w:pPr>
        <w:pStyle w:val="5"/>
        <w:ind w:firstLine="560"/>
        <w:rPr>
          <w:rFonts w:eastAsiaTheme="minorEastAsia"/>
        </w:rPr>
      </w:pPr>
      <w:r>
        <w:rPr>
          <w:rFonts w:hint="eastAsia"/>
        </w:rPr>
        <w:t>第一阶段，完成训练数据集的制备；</w:t>
      </w:r>
    </w:p>
    <w:p w14:paraId="4A653309">
      <w:pPr>
        <w:pStyle w:val="5"/>
        <w:ind w:firstLine="560"/>
      </w:pPr>
      <w:r>
        <w:rPr>
          <w:rFonts w:hint="eastAsia"/>
        </w:rPr>
        <w:t>第二阶段，完成动态分簇大模型训练；</w:t>
      </w:r>
    </w:p>
    <w:p w14:paraId="4093ADFD">
      <w:pPr>
        <w:pStyle w:val="5"/>
        <w:ind w:firstLine="560"/>
      </w:pPr>
      <w:r>
        <w:rPr>
          <w:rFonts w:hint="eastAsia"/>
        </w:rPr>
        <w:t>第三阶段，完成测试场景下动态分簇大模型的性能评估。</w:t>
      </w:r>
    </w:p>
    <w:p w14:paraId="51311C09">
      <w:pPr>
        <w:ind w:firstLine="562"/>
        <w:outlineLvl w:val="1"/>
        <w:rPr>
          <w:b/>
          <w:bCs/>
          <w:szCs w:val="28"/>
        </w:rPr>
        <w:sectPr>
          <w:footerReference r:id="rId6" w:type="default"/>
          <w:pgSz w:w="11906" w:h="16838"/>
          <w:pgMar w:top="1440" w:right="1800" w:bottom="1440" w:left="1800" w:header="851" w:footer="992" w:gutter="0"/>
          <w:pgNumType w:fmt="decimal" w:start="1"/>
          <w:cols w:space="425" w:num="1"/>
          <w:docGrid w:type="lines" w:linePitch="312" w:charSpace="0"/>
        </w:sectPr>
      </w:pPr>
    </w:p>
    <w:p w14:paraId="17187F94">
      <w:pPr>
        <w:pStyle w:val="4"/>
        <w:spacing w:before="78" w:after="78"/>
      </w:pPr>
      <w:r>
        <w:rPr>
          <w:rFonts w:hint="eastAsia"/>
        </w:rPr>
        <w:t>工作计划</w:t>
      </w:r>
    </w:p>
    <w:tbl>
      <w:tblPr>
        <w:tblStyle w:val="20"/>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029"/>
        <w:gridCol w:w="2157"/>
        <w:gridCol w:w="7340"/>
        <w:gridCol w:w="974"/>
        <w:gridCol w:w="1028"/>
        <w:gridCol w:w="651"/>
      </w:tblGrid>
      <w:tr w14:paraId="24B7A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347" w:type="pct"/>
            <w:shd w:val="clear" w:color="auto" w:fill="D7D7D7" w:themeFill="background1" w:themeFillShade="D8"/>
            <w:vAlign w:val="center"/>
          </w:tcPr>
          <w:p w14:paraId="56B3F6B3">
            <w:pPr>
              <w:ind w:firstLine="0" w:firstLineChars="0"/>
              <w:jc w:val="center"/>
              <w:rPr>
                <w:rFonts w:cs="Times New Roman" w:eastAsiaTheme="majorEastAsia"/>
                <w:b/>
                <w:bCs/>
                <w:sz w:val="24"/>
              </w:rPr>
            </w:pPr>
            <w:r>
              <w:rPr>
                <w:rFonts w:cs="Times New Roman" w:eastAsiaTheme="majorEastAsia"/>
                <w:b/>
                <w:bCs/>
                <w:sz w:val="24"/>
              </w:rPr>
              <w:t>序号</w:t>
            </w:r>
          </w:p>
        </w:tc>
        <w:tc>
          <w:tcPr>
            <w:tcW w:w="363" w:type="pct"/>
            <w:shd w:val="clear" w:color="auto" w:fill="D7D7D7" w:themeFill="background1" w:themeFillShade="D8"/>
            <w:vAlign w:val="center"/>
          </w:tcPr>
          <w:p w14:paraId="65590442">
            <w:pPr>
              <w:ind w:firstLine="0" w:firstLineChars="0"/>
              <w:jc w:val="center"/>
              <w:rPr>
                <w:rFonts w:cs="Times New Roman" w:eastAsiaTheme="majorEastAsia"/>
                <w:b/>
                <w:bCs/>
                <w:sz w:val="24"/>
              </w:rPr>
            </w:pPr>
            <w:r>
              <w:rPr>
                <w:rFonts w:cs="Times New Roman" w:eastAsiaTheme="majorEastAsia"/>
                <w:b/>
                <w:bCs/>
                <w:sz w:val="24"/>
              </w:rPr>
              <w:t>工作阶段</w:t>
            </w:r>
          </w:p>
        </w:tc>
        <w:tc>
          <w:tcPr>
            <w:tcW w:w="761" w:type="pct"/>
            <w:shd w:val="clear" w:color="auto" w:fill="D7D7D7" w:themeFill="background1" w:themeFillShade="D8"/>
            <w:vAlign w:val="center"/>
          </w:tcPr>
          <w:p w14:paraId="5CC4F78D">
            <w:pPr>
              <w:ind w:firstLine="0" w:firstLineChars="0"/>
              <w:jc w:val="center"/>
              <w:rPr>
                <w:rFonts w:cs="Times New Roman" w:eastAsiaTheme="majorEastAsia"/>
                <w:b/>
                <w:bCs/>
                <w:sz w:val="24"/>
              </w:rPr>
            </w:pPr>
            <w:r>
              <w:rPr>
                <w:rFonts w:cs="Times New Roman" w:eastAsiaTheme="majorEastAsia"/>
                <w:b/>
                <w:bCs/>
                <w:sz w:val="24"/>
              </w:rPr>
              <w:t>工作计划</w:t>
            </w:r>
          </w:p>
        </w:tc>
        <w:tc>
          <w:tcPr>
            <w:tcW w:w="2589" w:type="pct"/>
            <w:shd w:val="clear" w:color="auto" w:fill="D7D7D7" w:themeFill="background1" w:themeFillShade="D8"/>
            <w:vAlign w:val="center"/>
          </w:tcPr>
          <w:p w14:paraId="245EA3FB">
            <w:pPr>
              <w:ind w:firstLine="0" w:firstLineChars="0"/>
              <w:jc w:val="center"/>
              <w:rPr>
                <w:rFonts w:cs="Times New Roman" w:eastAsiaTheme="majorEastAsia"/>
                <w:b/>
                <w:bCs/>
                <w:sz w:val="24"/>
              </w:rPr>
            </w:pPr>
            <w:r>
              <w:rPr>
                <w:rFonts w:cs="Times New Roman" w:eastAsiaTheme="majorEastAsia"/>
                <w:b/>
                <w:bCs/>
                <w:sz w:val="24"/>
              </w:rPr>
              <w:t>计划描述</w:t>
            </w:r>
          </w:p>
        </w:tc>
        <w:tc>
          <w:tcPr>
            <w:tcW w:w="344" w:type="pct"/>
            <w:shd w:val="clear" w:color="auto" w:fill="D7D7D7" w:themeFill="background1" w:themeFillShade="D8"/>
            <w:vAlign w:val="center"/>
          </w:tcPr>
          <w:p w14:paraId="060CDB48">
            <w:pPr>
              <w:ind w:firstLine="0" w:firstLineChars="0"/>
              <w:jc w:val="center"/>
              <w:rPr>
                <w:rFonts w:cs="Times New Roman" w:eastAsiaTheme="majorEastAsia"/>
                <w:b/>
                <w:bCs/>
                <w:sz w:val="24"/>
              </w:rPr>
            </w:pPr>
            <w:r>
              <w:rPr>
                <w:rFonts w:cs="Times New Roman" w:eastAsiaTheme="majorEastAsia"/>
                <w:b/>
                <w:bCs/>
                <w:sz w:val="24"/>
              </w:rPr>
              <w:t>责任人</w:t>
            </w:r>
          </w:p>
        </w:tc>
        <w:tc>
          <w:tcPr>
            <w:tcW w:w="363" w:type="pct"/>
            <w:shd w:val="clear" w:color="auto" w:fill="D7D7D7" w:themeFill="background1" w:themeFillShade="D8"/>
            <w:vAlign w:val="center"/>
          </w:tcPr>
          <w:p w14:paraId="3A669721">
            <w:pPr>
              <w:ind w:firstLine="0" w:firstLineChars="0"/>
              <w:jc w:val="center"/>
              <w:rPr>
                <w:rFonts w:cs="Times New Roman" w:eastAsiaTheme="majorEastAsia"/>
                <w:b/>
                <w:bCs/>
                <w:sz w:val="24"/>
              </w:rPr>
            </w:pPr>
            <w:r>
              <w:rPr>
                <w:rFonts w:cs="Times New Roman" w:eastAsiaTheme="majorEastAsia"/>
                <w:b/>
                <w:bCs/>
                <w:sz w:val="24"/>
              </w:rPr>
              <w:t>完成时间</w:t>
            </w:r>
          </w:p>
        </w:tc>
        <w:tc>
          <w:tcPr>
            <w:tcW w:w="230" w:type="pct"/>
            <w:shd w:val="clear" w:color="auto" w:fill="D7D7D7" w:themeFill="background1" w:themeFillShade="D8"/>
            <w:vAlign w:val="center"/>
          </w:tcPr>
          <w:p w14:paraId="57B6FFFB">
            <w:pPr>
              <w:ind w:firstLine="0" w:firstLineChars="0"/>
              <w:jc w:val="center"/>
              <w:rPr>
                <w:rFonts w:cs="Times New Roman" w:eastAsiaTheme="majorEastAsia"/>
                <w:b/>
                <w:bCs/>
                <w:sz w:val="24"/>
              </w:rPr>
            </w:pPr>
            <w:r>
              <w:rPr>
                <w:rFonts w:cs="Times New Roman" w:eastAsiaTheme="majorEastAsia"/>
                <w:b/>
                <w:bCs/>
                <w:sz w:val="24"/>
              </w:rPr>
              <w:t>备注</w:t>
            </w:r>
          </w:p>
        </w:tc>
      </w:tr>
      <w:tr w14:paraId="2D514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 w:type="pct"/>
          </w:tcPr>
          <w:p w14:paraId="1E7E993D">
            <w:pPr>
              <w:ind w:firstLine="0" w:firstLineChars="0"/>
              <w:rPr>
                <w:rFonts w:cs="Times New Roman" w:eastAsiaTheme="majorEastAsia"/>
                <w:sz w:val="24"/>
              </w:rPr>
            </w:pPr>
            <w:r>
              <w:rPr>
                <w:rFonts w:cs="Times New Roman" w:eastAsiaTheme="majorEastAsia"/>
                <w:sz w:val="24"/>
              </w:rPr>
              <w:t>1</w:t>
            </w:r>
          </w:p>
        </w:tc>
        <w:tc>
          <w:tcPr>
            <w:tcW w:w="363" w:type="pct"/>
          </w:tcPr>
          <w:p w14:paraId="023C8DB0">
            <w:pPr>
              <w:ind w:firstLine="0" w:firstLineChars="0"/>
              <w:rPr>
                <w:rFonts w:cs="Times New Roman" w:eastAsiaTheme="majorEastAsia"/>
                <w:sz w:val="24"/>
              </w:rPr>
            </w:pPr>
            <w:r>
              <w:rPr>
                <w:rFonts w:cs="Times New Roman" w:eastAsiaTheme="majorEastAsia"/>
                <w:sz w:val="24"/>
              </w:rPr>
              <w:t>训练数据集的制备</w:t>
            </w:r>
          </w:p>
        </w:tc>
        <w:tc>
          <w:tcPr>
            <w:tcW w:w="761" w:type="pct"/>
          </w:tcPr>
          <w:p w14:paraId="54DE1787">
            <w:pPr>
              <w:ind w:firstLine="0" w:firstLineChars="0"/>
              <w:rPr>
                <w:rFonts w:cs="Times New Roman" w:eastAsiaTheme="majorEastAsia"/>
                <w:sz w:val="24"/>
              </w:rPr>
            </w:pPr>
            <w:r>
              <w:rPr>
                <w:rFonts w:cs="Times New Roman" w:eastAsiaTheme="majorEastAsia"/>
                <w:sz w:val="24"/>
              </w:rPr>
              <w:t>（1）构建仿真场景</w:t>
            </w:r>
          </w:p>
          <w:p w14:paraId="0CF110E9">
            <w:pPr>
              <w:ind w:firstLine="0" w:firstLineChars="0"/>
              <w:rPr>
                <w:rFonts w:cs="Times New Roman" w:eastAsiaTheme="majorEastAsia"/>
                <w:sz w:val="24"/>
              </w:rPr>
            </w:pPr>
            <w:r>
              <w:rPr>
                <w:rFonts w:cs="Times New Roman" w:eastAsiaTheme="majorEastAsia"/>
                <w:sz w:val="24"/>
              </w:rPr>
              <w:t>（2）获取仿真场景的原始数据</w:t>
            </w:r>
          </w:p>
          <w:p w14:paraId="3F370172">
            <w:pPr>
              <w:ind w:firstLine="0" w:firstLineChars="0"/>
              <w:rPr>
                <w:rFonts w:cs="Times New Roman" w:eastAsiaTheme="majorEastAsia"/>
                <w:sz w:val="24"/>
              </w:rPr>
            </w:pPr>
            <w:r>
              <w:rPr>
                <w:rFonts w:cs="Times New Roman" w:eastAsiaTheme="majorEastAsia"/>
                <w:sz w:val="24"/>
              </w:rPr>
              <w:t>（3）根据原始数据制备符合大模型训练要求的数据集</w:t>
            </w:r>
          </w:p>
        </w:tc>
        <w:tc>
          <w:tcPr>
            <w:tcW w:w="2589" w:type="pct"/>
          </w:tcPr>
          <w:p w14:paraId="5E73421F">
            <w:pPr>
              <w:ind w:firstLine="0" w:firstLineChars="0"/>
              <w:rPr>
                <w:rFonts w:cs="Times New Roman" w:eastAsiaTheme="majorEastAsia"/>
                <w:sz w:val="24"/>
              </w:rPr>
            </w:pPr>
            <w:r>
              <w:rPr>
                <w:rFonts w:cs="Times New Roman" w:eastAsiaTheme="majorEastAsia"/>
                <w:sz w:val="24"/>
              </w:rPr>
              <w:t>（1）构建仿真场景：基于航天系统级仿真工具STK（Systems Tool Kit），构建包含低轨卫星星座动态拓扑、星间/星地链路衰减模型、终端用户轨迹漂移等核心要素的三维仿真环境，重点模拟轨道偏移、星间遮挡、信道拥塞等典型空间行为；</w:t>
            </w:r>
          </w:p>
          <w:p w14:paraId="11191DBC">
            <w:pPr>
              <w:ind w:firstLine="0" w:firstLineChars="0"/>
              <w:rPr>
                <w:rFonts w:cs="Times New Roman" w:eastAsiaTheme="majorEastAsia"/>
                <w:sz w:val="24"/>
              </w:rPr>
            </w:pPr>
            <w:r>
              <w:rPr>
                <w:rFonts w:cs="Times New Roman" w:eastAsiaTheme="majorEastAsia"/>
                <w:sz w:val="24"/>
              </w:rPr>
              <w:t>（2）获取仿真场景的原始数据：通过STK的API获取到场景的原始数据，结合轨道周期特性进行等间隔切片处理，并完成异常值剔除与单位制统一转换；</w:t>
            </w:r>
          </w:p>
          <w:p w14:paraId="3A65B75F">
            <w:pPr>
              <w:ind w:firstLine="0" w:firstLineChars="0"/>
              <w:rPr>
                <w:rFonts w:cs="Times New Roman" w:eastAsiaTheme="majorEastAsia"/>
                <w:sz w:val="24"/>
              </w:rPr>
            </w:pPr>
            <w:r>
              <w:rPr>
                <w:rFonts w:cs="Times New Roman" w:eastAsiaTheme="majorEastAsia"/>
                <w:sz w:val="24"/>
              </w:rPr>
              <w:t>（3）制备数据集：采用知识蒸馏技术，将基于规则的专家系统作为教师模型，对原始数据进行多模态标注</w:t>
            </w:r>
          </w:p>
        </w:tc>
        <w:tc>
          <w:tcPr>
            <w:tcW w:w="344" w:type="pct"/>
          </w:tcPr>
          <w:p w14:paraId="3C00FC79">
            <w:pPr>
              <w:ind w:firstLine="0" w:firstLineChars="0"/>
              <w:rPr>
                <w:rFonts w:cs="Times New Roman" w:eastAsiaTheme="majorEastAsia"/>
                <w:sz w:val="24"/>
              </w:rPr>
            </w:pPr>
            <w:r>
              <w:rPr>
                <w:rFonts w:cs="Times New Roman" w:eastAsiaTheme="majorEastAsia"/>
                <w:sz w:val="24"/>
              </w:rPr>
              <w:t>尹凯峰</w:t>
            </w:r>
          </w:p>
        </w:tc>
        <w:tc>
          <w:tcPr>
            <w:tcW w:w="363" w:type="pct"/>
          </w:tcPr>
          <w:p w14:paraId="70D40338">
            <w:pPr>
              <w:ind w:firstLine="0" w:firstLineChars="0"/>
              <w:rPr>
                <w:rFonts w:cs="Times New Roman" w:eastAsiaTheme="majorEastAsia"/>
                <w:sz w:val="24"/>
              </w:rPr>
            </w:pPr>
            <w:r>
              <w:rPr>
                <w:rFonts w:cs="Times New Roman" w:eastAsiaTheme="majorEastAsia"/>
                <w:sz w:val="24"/>
              </w:rPr>
              <w:t>2025.06.30</w:t>
            </w:r>
          </w:p>
        </w:tc>
        <w:tc>
          <w:tcPr>
            <w:tcW w:w="230" w:type="pct"/>
          </w:tcPr>
          <w:p w14:paraId="54EECA3E">
            <w:pPr>
              <w:spacing w:line="360" w:lineRule="auto"/>
              <w:ind w:firstLine="0" w:firstLineChars="0"/>
              <w:rPr>
                <w:rFonts w:cs="Times New Roman" w:eastAsiaTheme="majorEastAsia"/>
                <w:sz w:val="24"/>
              </w:rPr>
            </w:pPr>
          </w:p>
        </w:tc>
      </w:tr>
      <w:tr w14:paraId="1C50C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 w:type="pct"/>
          </w:tcPr>
          <w:p w14:paraId="3544235C">
            <w:pPr>
              <w:ind w:firstLine="0" w:firstLineChars="0"/>
              <w:rPr>
                <w:rFonts w:cs="Times New Roman" w:eastAsiaTheme="majorEastAsia"/>
                <w:sz w:val="24"/>
              </w:rPr>
            </w:pPr>
            <w:r>
              <w:rPr>
                <w:rFonts w:cs="Times New Roman" w:eastAsiaTheme="majorEastAsia"/>
                <w:sz w:val="24"/>
              </w:rPr>
              <w:t>2</w:t>
            </w:r>
          </w:p>
        </w:tc>
        <w:tc>
          <w:tcPr>
            <w:tcW w:w="363" w:type="pct"/>
          </w:tcPr>
          <w:p w14:paraId="70419717">
            <w:pPr>
              <w:ind w:firstLine="0" w:firstLineChars="0"/>
              <w:rPr>
                <w:rFonts w:cs="Times New Roman" w:eastAsiaTheme="majorEastAsia"/>
                <w:sz w:val="24"/>
              </w:rPr>
            </w:pPr>
            <w:r>
              <w:rPr>
                <w:rFonts w:cs="Times New Roman" w:eastAsiaTheme="majorEastAsia"/>
                <w:sz w:val="24"/>
              </w:rPr>
              <w:t>动态分簇大模型训练</w:t>
            </w:r>
          </w:p>
        </w:tc>
        <w:tc>
          <w:tcPr>
            <w:tcW w:w="761" w:type="pct"/>
          </w:tcPr>
          <w:p w14:paraId="2A9B556D">
            <w:pPr>
              <w:ind w:firstLine="0" w:firstLineChars="0"/>
              <w:rPr>
                <w:rFonts w:cs="Times New Roman" w:eastAsiaTheme="majorEastAsia"/>
                <w:sz w:val="24"/>
              </w:rPr>
            </w:pPr>
            <w:r>
              <w:rPr>
                <w:rFonts w:cs="Times New Roman" w:eastAsiaTheme="majorEastAsia"/>
                <w:sz w:val="24"/>
              </w:rPr>
              <w:t>（1）选择合适的预训练模型</w:t>
            </w:r>
          </w:p>
          <w:p w14:paraId="43B72862">
            <w:pPr>
              <w:ind w:firstLine="0" w:firstLineChars="0"/>
              <w:rPr>
                <w:rFonts w:cs="Times New Roman" w:eastAsiaTheme="majorEastAsia"/>
                <w:sz w:val="24"/>
              </w:rPr>
            </w:pPr>
            <w:r>
              <w:rPr>
                <w:rFonts w:cs="Times New Roman" w:eastAsiaTheme="majorEastAsia"/>
                <w:sz w:val="24"/>
              </w:rPr>
              <w:t>（2）调整模型结构以适应动态分簇任务</w:t>
            </w:r>
          </w:p>
          <w:p w14:paraId="27CEA1F9">
            <w:pPr>
              <w:ind w:firstLine="0" w:firstLineChars="0"/>
              <w:rPr>
                <w:rFonts w:cs="Times New Roman" w:eastAsiaTheme="majorEastAsia"/>
                <w:sz w:val="24"/>
              </w:rPr>
            </w:pPr>
            <w:r>
              <w:rPr>
                <w:rFonts w:cs="Times New Roman" w:eastAsiaTheme="majorEastAsia"/>
                <w:sz w:val="24"/>
              </w:rPr>
              <w:t>（3）进行模型训练</w:t>
            </w:r>
          </w:p>
          <w:p w14:paraId="08FEC449">
            <w:pPr>
              <w:ind w:firstLine="0" w:firstLineChars="0"/>
              <w:rPr>
                <w:rFonts w:cs="Times New Roman" w:eastAsiaTheme="majorEastAsia"/>
                <w:sz w:val="24"/>
              </w:rPr>
            </w:pPr>
            <w:r>
              <w:rPr>
                <w:rFonts w:cs="Times New Roman" w:eastAsiaTheme="majorEastAsia"/>
                <w:sz w:val="24"/>
              </w:rPr>
              <w:t>（4）评估模型性能</w:t>
            </w:r>
          </w:p>
        </w:tc>
        <w:tc>
          <w:tcPr>
            <w:tcW w:w="2589" w:type="pct"/>
          </w:tcPr>
          <w:p w14:paraId="16C3AEAC">
            <w:pPr>
              <w:ind w:firstLine="0" w:firstLineChars="0"/>
              <w:rPr>
                <w:rFonts w:cs="Times New Roman" w:eastAsiaTheme="majorEastAsia"/>
                <w:sz w:val="24"/>
              </w:rPr>
            </w:pPr>
            <w:r>
              <w:rPr>
                <w:rFonts w:cs="Times New Roman" w:eastAsiaTheme="majorEastAsia"/>
                <w:sz w:val="24"/>
              </w:rPr>
              <w:t>（1）选择合适的预训练模型：选择一个适合处理时空数据的预训练模型（如Transformer、BERT等），并对其进行微调以适应当前任务。</w:t>
            </w:r>
          </w:p>
          <w:p w14:paraId="62DE0F39">
            <w:pPr>
              <w:ind w:firstLine="0" w:firstLineChars="0"/>
              <w:rPr>
                <w:rFonts w:cs="Times New Roman" w:eastAsiaTheme="majorEastAsia"/>
                <w:sz w:val="24"/>
              </w:rPr>
            </w:pPr>
            <w:r>
              <w:rPr>
                <w:rFonts w:cs="Times New Roman" w:eastAsiaTheme="majorEastAsia"/>
                <w:sz w:val="24"/>
              </w:rPr>
              <w:t>（2）调整模型结构以适应动态分簇任务：根据动态分簇的需求，调整模型的输入层、隐藏层和输出层，确保模型能够有效地处理和预测动态分簇结果。</w:t>
            </w:r>
          </w:p>
          <w:p w14:paraId="2CFA7B4C">
            <w:pPr>
              <w:ind w:firstLine="0" w:firstLineChars="0"/>
              <w:rPr>
                <w:rFonts w:cs="Times New Roman" w:eastAsiaTheme="majorEastAsia"/>
                <w:sz w:val="24"/>
              </w:rPr>
            </w:pPr>
            <w:r>
              <w:rPr>
                <w:rFonts w:cs="Times New Roman" w:eastAsiaTheme="majorEastAsia"/>
                <w:sz w:val="24"/>
              </w:rPr>
              <w:t>（3）进行模型训练：使用制备好的数据集对模型进行训练，采用适当的优化算法（如Adam、SGD等）和损失函数（如交叉熵损失）。</w:t>
            </w:r>
          </w:p>
        </w:tc>
        <w:tc>
          <w:tcPr>
            <w:tcW w:w="344" w:type="pct"/>
          </w:tcPr>
          <w:p w14:paraId="3F87942E">
            <w:pPr>
              <w:ind w:firstLine="0" w:firstLineChars="0"/>
              <w:rPr>
                <w:rFonts w:cs="Times New Roman" w:eastAsiaTheme="majorEastAsia"/>
                <w:sz w:val="24"/>
              </w:rPr>
            </w:pPr>
            <w:r>
              <w:rPr>
                <w:rFonts w:cs="Times New Roman" w:eastAsiaTheme="majorEastAsia"/>
                <w:sz w:val="24"/>
              </w:rPr>
              <w:t>令狐鼎</w:t>
            </w:r>
          </w:p>
        </w:tc>
        <w:tc>
          <w:tcPr>
            <w:tcW w:w="363" w:type="pct"/>
          </w:tcPr>
          <w:p w14:paraId="5A67EDD0">
            <w:pPr>
              <w:ind w:firstLine="0" w:firstLineChars="0"/>
              <w:rPr>
                <w:rFonts w:cs="Times New Roman" w:eastAsiaTheme="majorEastAsia"/>
                <w:sz w:val="24"/>
              </w:rPr>
            </w:pPr>
            <w:r>
              <w:rPr>
                <w:rFonts w:cs="Times New Roman" w:eastAsiaTheme="majorEastAsia"/>
                <w:sz w:val="24"/>
              </w:rPr>
              <w:t>2025.07.30</w:t>
            </w:r>
          </w:p>
        </w:tc>
        <w:tc>
          <w:tcPr>
            <w:tcW w:w="230" w:type="pct"/>
          </w:tcPr>
          <w:p w14:paraId="5B649203">
            <w:pPr>
              <w:spacing w:line="360" w:lineRule="auto"/>
              <w:ind w:firstLine="0" w:firstLineChars="0"/>
              <w:rPr>
                <w:rFonts w:cs="Times New Roman" w:eastAsiaTheme="majorEastAsia"/>
                <w:sz w:val="24"/>
              </w:rPr>
            </w:pPr>
          </w:p>
        </w:tc>
      </w:tr>
      <w:tr w14:paraId="76789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 w:type="pct"/>
          </w:tcPr>
          <w:p w14:paraId="0F607A17">
            <w:pPr>
              <w:ind w:firstLine="0" w:firstLineChars="0"/>
              <w:rPr>
                <w:rFonts w:cs="Times New Roman" w:eastAsiaTheme="majorEastAsia"/>
                <w:sz w:val="24"/>
              </w:rPr>
            </w:pPr>
            <w:r>
              <w:rPr>
                <w:rFonts w:cs="Times New Roman" w:eastAsiaTheme="majorEastAsia"/>
                <w:sz w:val="24"/>
              </w:rPr>
              <w:t>3</w:t>
            </w:r>
          </w:p>
        </w:tc>
        <w:tc>
          <w:tcPr>
            <w:tcW w:w="363" w:type="pct"/>
          </w:tcPr>
          <w:p w14:paraId="7EC5C236">
            <w:pPr>
              <w:ind w:firstLine="0" w:firstLineChars="0"/>
              <w:rPr>
                <w:rFonts w:cs="Times New Roman" w:eastAsiaTheme="majorEastAsia"/>
                <w:sz w:val="24"/>
              </w:rPr>
            </w:pPr>
            <w:r>
              <w:rPr>
                <w:rFonts w:cs="Times New Roman" w:eastAsiaTheme="majorEastAsia"/>
                <w:sz w:val="24"/>
              </w:rPr>
              <w:t>测试场景下动态分簇大模型的性能评估</w:t>
            </w:r>
          </w:p>
        </w:tc>
        <w:tc>
          <w:tcPr>
            <w:tcW w:w="761" w:type="pct"/>
          </w:tcPr>
          <w:p w14:paraId="65727E4A">
            <w:pPr>
              <w:ind w:firstLine="0" w:firstLineChars="0"/>
              <w:rPr>
                <w:rFonts w:cs="Times New Roman" w:eastAsiaTheme="majorEastAsia"/>
                <w:sz w:val="24"/>
              </w:rPr>
            </w:pPr>
            <w:r>
              <w:rPr>
                <w:rFonts w:cs="Times New Roman" w:eastAsiaTheme="majorEastAsia"/>
                <w:sz w:val="24"/>
              </w:rPr>
              <w:t>（</w:t>
            </w:r>
            <w:r>
              <w:rPr>
                <w:rFonts w:hint="eastAsia" w:cs="Times New Roman" w:eastAsiaTheme="majorEastAsia"/>
                <w:sz w:val="24"/>
              </w:rPr>
              <w:t>1</w:t>
            </w:r>
            <w:r>
              <w:rPr>
                <w:rFonts w:cs="Times New Roman" w:eastAsiaTheme="majorEastAsia"/>
                <w:sz w:val="24"/>
              </w:rPr>
              <w:t>）性能评估指标的确定</w:t>
            </w:r>
          </w:p>
          <w:p w14:paraId="6E51A844">
            <w:pPr>
              <w:spacing w:line="360" w:lineRule="auto"/>
              <w:ind w:firstLine="0" w:firstLineChars="0"/>
              <w:rPr>
                <w:rFonts w:cs="Times New Roman" w:eastAsiaTheme="majorEastAsia"/>
                <w:color w:val="000000"/>
                <w:sz w:val="24"/>
                <w:shd w:val="clear" w:color="auto" w:fill="FFFFFF"/>
              </w:rPr>
            </w:pPr>
            <w:r>
              <w:rPr>
                <w:rFonts w:cs="Times New Roman" w:eastAsiaTheme="majorEastAsia"/>
                <w:sz w:val="24"/>
              </w:rPr>
              <w:t>（2）定义评估标准</w:t>
            </w:r>
          </w:p>
        </w:tc>
        <w:tc>
          <w:tcPr>
            <w:tcW w:w="2589" w:type="pct"/>
          </w:tcPr>
          <w:p w14:paraId="134F568B">
            <w:pPr>
              <w:ind w:firstLine="0" w:firstLineChars="0"/>
              <w:rPr>
                <w:rFonts w:cs="Times New Roman" w:eastAsiaTheme="majorEastAsia"/>
                <w:sz w:val="24"/>
              </w:rPr>
            </w:pPr>
            <w:r>
              <w:rPr>
                <w:rFonts w:cs="Times New Roman" w:eastAsiaTheme="majorEastAsia"/>
                <w:sz w:val="24"/>
              </w:rPr>
              <w:t>（</w:t>
            </w:r>
            <w:r>
              <w:rPr>
                <w:rFonts w:hint="eastAsia" w:cs="Times New Roman" w:eastAsiaTheme="majorEastAsia"/>
                <w:sz w:val="24"/>
              </w:rPr>
              <w:t>1</w:t>
            </w:r>
            <w:r>
              <w:rPr>
                <w:rFonts w:cs="Times New Roman" w:eastAsiaTheme="majorEastAsia"/>
                <w:sz w:val="24"/>
              </w:rPr>
              <w:t>）评估模型性能：（1）选择评估指标：根据动态分簇任务的特点，选择合适的评估指标，如准确率（Accuracy）、召回率（Recall）、F1分数（F1 Score）、调整兰德指数（Adjusted Rand Index, ARI）、归一化互信息（Normalized Mutual Information, NMI）等。</w:t>
            </w:r>
          </w:p>
          <w:p w14:paraId="3E41E3C5">
            <w:pPr>
              <w:ind w:firstLine="0" w:firstLineChars="0"/>
              <w:rPr>
                <w:rFonts w:cs="Times New Roman" w:eastAsiaTheme="majorEastAsia"/>
                <w:sz w:val="24"/>
              </w:rPr>
            </w:pPr>
            <w:r>
              <w:rPr>
                <w:rFonts w:cs="Times New Roman" w:eastAsiaTheme="majorEastAsia"/>
                <w:sz w:val="24"/>
              </w:rPr>
              <w:t>（2）定义评估标准：明确各项评估指标的具体计算方法和阈值，确保评估结果的客观性和可靠性。</w:t>
            </w:r>
          </w:p>
        </w:tc>
        <w:tc>
          <w:tcPr>
            <w:tcW w:w="344" w:type="pct"/>
          </w:tcPr>
          <w:p w14:paraId="57447759">
            <w:pPr>
              <w:ind w:firstLine="0" w:firstLineChars="0"/>
              <w:rPr>
                <w:rFonts w:cs="Times New Roman" w:eastAsiaTheme="majorEastAsia"/>
                <w:sz w:val="24"/>
              </w:rPr>
            </w:pPr>
            <w:r>
              <w:rPr>
                <w:rFonts w:cs="Times New Roman" w:eastAsiaTheme="majorEastAsia"/>
                <w:sz w:val="24"/>
              </w:rPr>
              <w:t>尹凯峰</w:t>
            </w:r>
          </w:p>
        </w:tc>
        <w:tc>
          <w:tcPr>
            <w:tcW w:w="363" w:type="pct"/>
          </w:tcPr>
          <w:p w14:paraId="4CBCA729">
            <w:pPr>
              <w:ind w:firstLine="0" w:firstLineChars="0"/>
              <w:rPr>
                <w:rFonts w:cs="Times New Roman" w:eastAsiaTheme="majorEastAsia"/>
                <w:sz w:val="24"/>
              </w:rPr>
            </w:pPr>
            <w:r>
              <w:rPr>
                <w:rFonts w:cs="Times New Roman" w:eastAsiaTheme="majorEastAsia"/>
                <w:sz w:val="24"/>
              </w:rPr>
              <w:t>2025.08.10</w:t>
            </w:r>
          </w:p>
        </w:tc>
        <w:tc>
          <w:tcPr>
            <w:tcW w:w="230" w:type="pct"/>
          </w:tcPr>
          <w:p w14:paraId="5B7CD42C">
            <w:pPr>
              <w:spacing w:line="360" w:lineRule="auto"/>
              <w:ind w:firstLine="0" w:firstLineChars="0"/>
              <w:rPr>
                <w:rFonts w:cs="Times New Roman" w:eastAsiaTheme="majorEastAsia"/>
                <w:sz w:val="24"/>
              </w:rPr>
            </w:pPr>
          </w:p>
        </w:tc>
      </w:tr>
    </w:tbl>
    <w:p w14:paraId="4296694C">
      <w:pPr>
        <w:ind w:firstLine="0" w:firstLineChars="0"/>
        <w:rPr>
          <w:rFonts w:hint="eastAsia"/>
          <w:szCs w:val="28"/>
        </w:rPr>
      </w:pPr>
    </w:p>
    <w:sectPr>
      <w:pgSz w:w="16838" w:h="11906" w:orient="landscape"/>
      <w:pgMar w:top="1800" w:right="1440" w:bottom="1800" w:left="1440" w:header="851" w:footer="992" w:gutter="0"/>
      <w:pgNumType w:fmt="decimal"/>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s>
  <wne:acds>
    <wne:acd wne:argValue="AQAAAAEA" wne:acdName="acd0" wne:fciIndexBasedOn="0065"/>
    <wne:acd wne:argValue="AQAAAAIA" wne:acdName="acd1" wne:fciIndexBasedOn="0065"/>
    <wne:acd wne:argValue="AQAAAAMA" wne:acdName="acd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04078A">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C52D8D">
    <w:pPr>
      <w:pStyle w:val="14"/>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661351">
                          <w:pPr>
                            <w:pStyle w:val="14"/>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14:paraId="2F661351">
                    <w:pPr>
                      <w:pStyle w:val="14"/>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560"/>
      </w:pPr>
      <w:r>
        <w:separator/>
      </w:r>
    </w:p>
  </w:footnote>
  <w:footnote w:type="continuationSeparator" w:id="1">
    <w:p>
      <w:pPr>
        <w:spacing w:line="240" w:lineRule="auto"/>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9F26FD"/>
    <w:multiLevelType w:val="singleLevel"/>
    <w:tmpl w:val="239F26FD"/>
    <w:lvl w:ilvl="0" w:tentative="0">
      <w:start w:val="1"/>
      <w:numFmt w:val="decimal"/>
      <w:lvlText w:val="%1."/>
      <w:lvlJc w:val="left"/>
      <w:pPr>
        <w:ind w:left="425" w:hanging="425"/>
      </w:pPr>
      <w:rPr>
        <w:rFonts w:hint="default"/>
      </w:rPr>
    </w:lvl>
  </w:abstractNum>
  <w:abstractNum w:abstractNumId="1">
    <w:nsid w:val="261A58FB"/>
    <w:multiLevelType w:val="multilevel"/>
    <w:tmpl w:val="261A58FB"/>
    <w:lvl w:ilvl="0" w:tentative="0">
      <w:start w:val="1"/>
      <w:numFmt w:val="chineseCounting"/>
      <w:pStyle w:val="2"/>
      <w:suff w:val="nothing"/>
      <w:lvlText w:val="%1、"/>
      <w:lvlJc w:val="left"/>
      <w:pPr>
        <w:tabs>
          <w:tab w:val="left" w:pos="0"/>
        </w:tabs>
        <w:ind w:left="0" w:firstLine="0"/>
      </w:pPr>
      <w:rPr>
        <w:rFonts w:hint="eastAsia" w:ascii="黑体" w:hAnsi="黑体" w:eastAsia="黑体"/>
      </w:rPr>
    </w:lvl>
    <w:lvl w:ilvl="1" w:tentative="0">
      <w:start w:val="1"/>
      <w:numFmt w:val="chineseCounting"/>
      <w:pStyle w:val="4"/>
      <w:suff w:val="nothing"/>
      <w:lvlText w:val="（%2）"/>
      <w:lvlJc w:val="left"/>
      <w:pPr>
        <w:tabs>
          <w:tab w:val="left" w:pos="0"/>
        </w:tabs>
        <w:ind w:left="0" w:firstLine="0"/>
      </w:pPr>
      <w:rPr>
        <w:rFonts w:hint="eastAsia" w:ascii="黑体" w:hAnsi="黑体" w:eastAsia="黑体"/>
      </w:rPr>
    </w:lvl>
    <w:lvl w:ilvl="2" w:tentative="0">
      <w:start w:val="1"/>
      <w:numFmt w:val="decimal"/>
      <w:pStyle w:val="6"/>
      <w:suff w:val="nothing"/>
      <w:lvlText w:val="%3．"/>
      <w:lvlJc w:val="left"/>
      <w:pPr>
        <w:tabs>
          <w:tab w:val="left" w:pos="0"/>
        </w:tabs>
        <w:ind w:left="0" w:firstLine="400"/>
      </w:pPr>
      <w:rPr>
        <w:rFonts w:hint="eastAsia" w:ascii="黑体" w:hAnsi="黑体" w:eastAsia="黑体"/>
      </w:rPr>
    </w:lvl>
    <w:lvl w:ilvl="3" w:tentative="0">
      <w:start w:val="1"/>
      <w:numFmt w:val="decimal"/>
      <w:pStyle w:val="7"/>
      <w:suff w:val="nothing"/>
      <w:lvlText w:val="（%4）"/>
      <w:lvlJc w:val="left"/>
      <w:pPr>
        <w:tabs>
          <w:tab w:val="left" w:pos="0"/>
        </w:tabs>
        <w:ind w:left="0" w:firstLine="402"/>
      </w:pPr>
      <w:rPr>
        <w:rFonts w:hint="eastAsia" w:ascii="黑体" w:hAnsi="黑体" w:eastAsia="黑体"/>
      </w:rPr>
    </w:lvl>
    <w:lvl w:ilvl="4" w:tentative="0">
      <w:start w:val="1"/>
      <w:numFmt w:val="decimalEnclosedCircleChinese"/>
      <w:pStyle w:val="8"/>
      <w:suff w:val="nothing"/>
      <w:lvlText w:val="%5"/>
      <w:lvlJc w:val="left"/>
      <w:pPr>
        <w:tabs>
          <w:tab w:val="left" w:pos="0"/>
        </w:tabs>
        <w:ind w:left="0" w:firstLine="402"/>
      </w:pPr>
      <w:rPr>
        <w:rFonts w:hint="eastAsia" w:ascii="黑体" w:hAnsi="黑体" w:eastAsia="黑体"/>
      </w:rPr>
    </w:lvl>
    <w:lvl w:ilvl="5" w:tentative="0">
      <w:start w:val="1"/>
      <w:numFmt w:val="decimal"/>
      <w:pStyle w:val="9"/>
      <w:suff w:val="nothing"/>
      <w:lvlText w:val="%6）"/>
      <w:lvlJc w:val="left"/>
      <w:pPr>
        <w:ind w:left="0" w:firstLine="402"/>
      </w:pPr>
      <w:rPr>
        <w:rFonts w:hint="eastAsia"/>
      </w:rPr>
    </w:lvl>
    <w:lvl w:ilvl="6" w:tentative="0">
      <w:start w:val="1"/>
      <w:numFmt w:val="lowerLetter"/>
      <w:pStyle w:val="10"/>
      <w:suff w:val="nothing"/>
      <w:lvlText w:val="%7．"/>
      <w:lvlJc w:val="left"/>
      <w:pPr>
        <w:ind w:left="0" w:firstLine="402"/>
      </w:pPr>
      <w:rPr>
        <w:rFonts w:hint="eastAsia"/>
      </w:rPr>
    </w:lvl>
    <w:lvl w:ilvl="7" w:tentative="0">
      <w:start w:val="1"/>
      <w:numFmt w:val="lowerLetter"/>
      <w:pStyle w:val="11"/>
      <w:suff w:val="nothing"/>
      <w:lvlText w:val="%8）"/>
      <w:lvlJc w:val="left"/>
      <w:pPr>
        <w:ind w:left="0" w:firstLine="402"/>
      </w:pPr>
      <w:rPr>
        <w:rFonts w:hint="eastAsia"/>
      </w:rPr>
    </w:lvl>
    <w:lvl w:ilvl="8" w:tentative="0">
      <w:start w:val="1"/>
      <w:numFmt w:val="lowerRoman"/>
      <w:pStyle w:val="12"/>
      <w:suff w:val="nothing"/>
      <w:lvlText w:val="%9 "/>
      <w:lvlJc w:val="left"/>
      <w:pPr>
        <w:ind w:left="0" w:firstLine="402"/>
      </w:pPr>
      <w:rPr>
        <w:rFonts w:hint="eastAsia"/>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ZJ">
    <w15:presenceInfo w15:providerId="None" w15:userId="Z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trackRevisions w:val="1"/>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9A5BAC"/>
    <w:rsid w:val="00233D5B"/>
    <w:rsid w:val="0026742A"/>
    <w:rsid w:val="005A172D"/>
    <w:rsid w:val="005B4C7B"/>
    <w:rsid w:val="007B650A"/>
    <w:rsid w:val="007E0AC2"/>
    <w:rsid w:val="009816B4"/>
    <w:rsid w:val="009831F8"/>
    <w:rsid w:val="009A5857"/>
    <w:rsid w:val="009B37B4"/>
    <w:rsid w:val="009F26DA"/>
    <w:rsid w:val="00A04606"/>
    <w:rsid w:val="00B516B4"/>
    <w:rsid w:val="00CA1301"/>
    <w:rsid w:val="00D66484"/>
    <w:rsid w:val="00E36F0D"/>
    <w:rsid w:val="00E962C1"/>
    <w:rsid w:val="00ED122E"/>
    <w:rsid w:val="00F45AD1"/>
    <w:rsid w:val="00F60DB0"/>
    <w:rsid w:val="00FA473D"/>
    <w:rsid w:val="00FF40D9"/>
    <w:rsid w:val="023A226A"/>
    <w:rsid w:val="027020A0"/>
    <w:rsid w:val="02AD361F"/>
    <w:rsid w:val="02C629E6"/>
    <w:rsid w:val="04657662"/>
    <w:rsid w:val="04A15406"/>
    <w:rsid w:val="04A9250C"/>
    <w:rsid w:val="054335A5"/>
    <w:rsid w:val="0774295E"/>
    <w:rsid w:val="082A0E0A"/>
    <w:rsid w:val="08B005CD"/>
    <w:rsid w:val="08F15E8A"/>
    <w:rsid w:val="094822F4"/>
    <w:rsid w:val="099A5C14"/>
    <w:rsid w:val="0A633848"/>
    <w:rsid w:val="0B024724"/>
    <w:rsid w:val="0BFB13A4"/>
    <w:rsid w:val="0C232BA4"/>
    <w:rsid w:val="0D9755F8"/>
    <w:rsid w:val="0E0B1B42"/>
    <w:rsid w:val="0E183641"/>
    <w:rsid w:val="0E1924B1"/>
    <w:rsid w:val="0F1669F0"/>
    <w:rsid w:val="0F517A28"/>
    <w:rsid w:val="101A2510"/>
    <w:rsid w:val="101E5B5C"/>
    <w:rsid w:val="10EA5A3E"/>
    <w:rsid w:val="11072A94"/>
    <w:rsid w:val="11111F71"/>
    <w:rsid w:val="115F4F01"/>
    <w:rsid w:val="1190064F"/>
    <w:rsid w:val="134578A4"/>
    <w:rsid w:val="13653B07"/>
    <w:rsid w:val="14244B0D"/>
    <w:rsid w:val="14AA20B4"/>
    <w:rsid w:val="14DD789C"/>
    <w:rsid w:val="14E16F81"/>
    <w:rsid w:val="15192D96"/>
    <w:rsid w:val="151A266A"/>
    <w:rsid w:val="1522083E"/>
    <w:rsid w:val="15A0686E"/>
    <w:rsid w:val="15DC6219"/>
    <w:rsid w:val="15F5110D"/>
    <w:rsid w:val="16421E79"/>
    <w:rsid w:val="16F45869"/>
    <w:rsid w:val="17173305"/>
    <w:rsid w:val="172A4DE7"/>
    <w:rsid w:val="17A50911"/>
    <w:rsid w:val="18F90024"/>
    <w:rsid w:val="18FB5265"/>
    <w:rsid w:val="1AA60F2A"/>
    <w:rsid w:val="1AF71484"/>
    <w:rsid w:val="1B632FBD"/>
    <w:rsid w:val="1BC51582"/>
    <w:rsid w:val="1BD712B5"/>
    <w:rsid w:val="1C870F80"/>
    <w:rsid w:val="1CC53D48"/>
    <w:rsid w:val="1CCE4466"/>
    <w:rsid w:val="1E357B32"/>
    <w:rsid w:val="1E6A6411"/>
    <w:rsid w:val="1E71779F"/>
    <w:rsid w:val="1E7948A6"/>
    <w:rsid w:val="1EA659D5"/>
    <w:rsid w:val="1EF4237F"/>
    <w:rsid w:val="207F382B"/>
    <w:rsid w:val="21091F11"/>
    <w:rsid w:val="219F4F3D"/>
    <w:rsid w:val="22806203"/>
    <w:rsid w:val="229D7CDE"/>
    <w:rsid w:val="232E7BA6"/>
    <w:rsid w:val="2338088B"/>
    <w:rsid w:val="23C245F9"/>
    <w:rsid w:val="23CD36CA"/>
    <w:rsid w:val="2509084A"/>
    <w:rsid w:val="25FD48CE"/>
    <w:rsid w:val="26481C77"/>
    <w:rsid w:val="265871B8"/>
    <w:rsid w:val="26840693"/>
    <w:rsid w:val="26985722"/>
    <w:rsid w:val="26A76454"/>
    <w:rsid w:val="26C62652"/>
    <w:rsid w:val="26D7660D"/>
    <w:rsid w:val="275F6D2E"/>
    <w:rsid w:val="276A57DE"/>
    <w:rsid w:val="27822A1D"/>
    <w:rsid w:val="27D54340"/>
    <w:rsid w:val="288325A9"/>
    <w:rsid w:val="288C5086"/>
    <w:rsid w:val="289A5B44"/>
    <w:rsid w:val="28BB5D28"/>
    <w:rsid w:val="295959FF"/>
    <w:rsid w:val="298265A4"/>
    <w:rsid w:val="2A3D65CC"/>
    <w:rsid w:val="2B5B41DF"/>
    <w:rsid w:val="2B940F71"/>
    <w:rsid w:val="2B9C25A2"/>
    <w:rsid w:val="2BC453B2"/>
    <w:rsid w:val="2C0A396E"/>
    <w:rsid w:val="2C0F1A6C"/>
    <w:rsid w:val="2C3D3684"/>
    <w:rsid w:val="2C732934"/>
    <w:rsid w:val="2DB9081B"/>
    <w:rsid w:val="2DD12CE1"/>
    <w:rsid w:val="2DE55AB4"/>
    <w:rsid w:val="2E5469B0"/>
    <w:rsid w:val="2F0324FC"/>
    <w:rsid w:val="2F2F348A"/>
    <w:rsid w:val="2F3F2FA2"/>
    <w:rsid w:val="2F784DB2"/>
    <w:rsid w:val="30EF5AC3"/>
    <w:rsid w:val="319E767B"/>
    <w:rsid w:val="33024A12"/>
    <w:rsid w:val="33097EB0"/>
    <w:rsid w:val="337B4EF0"/>
    <w:rsid w:val="33A84E4D"/>
    <w:rsid w:val="33E10B9C"/>
    <w:rsid w:val="3417273F"/>
    <w:rsid w:val="352E7D40"/>
    <w:rsid w:val="359F0C3E"/>
    <w:rsid w:val="37C024B1"/>
    <w:rsid w:val="38355A6B"/>
    <w:rsid w:val="387939C8"/>
    <w:rsid w:val="39A84DE8"/>
    <w:rsid w:val="39AF712E"/>
    <w:rsid w:val="39E3559D"/>
    <w:rsid w:val="39FA4695"/>
    <w:rsid w:val="3AD35612"/>
    <w:rsid w:val="3AD66EB0"/>
    <w:rsid w:val="3B0C4680"/>
    <w:rsid w:val="3B8A596D"/>
    <w:rsid w:val="3CA479E0"/>
    <w:rsid w:val="3CC37CE4"/>
    <w:rsid w:val="3D0A4BEF"/>
    <w:rsid w:val="3D0C4E0B"/>
    <w:rsid w:val="3D302AEE"/>
    <w:rsid w:val="3D6D159D"/>
    <w:rsid w:val="3E104487"/>
    <w:rsid w:val="3E222C1F"/>
    <w:rsid w:val="3E5E1696"/>
    <w:rsid w:val="3EFE4C27"/>
    <w:rsid w:val="3FA07A8C"/>
    <w:rsid w:val="3FDB0AC5"/>
    <w:rsid w:val="406B1E48"/>
    <w:rsid w:val="4077259B"/>
    <w:rsid w:val="409749EB"/>
    <w:rsid w:val="40F33B03"/>
    <w:rsid w:val="40F77B80"/>
    <w:rsid w:val="41202C33"/>
    <w:rsid w:val="41A74234"/>
    <w:rsid w:val="42BC1F35"/>
    <w:rsid w:val="42D71A17"/>
    <w:rsid w:val="42FF1997"/>
    <w:rsid w:val="43000CF1"/>
    <w:rsid w:val="432E715D"/>
    <w:rsid w:val="43374264"/>
    <w:rsid w:val="43EA577A"/>
    <w:rsid w:val="442B761D"/>
    <w:rsid w:val="44B32C61"/>
    <w:rsid w:val="4542345E"/>
    <w:rsid w:val="457242F0"/>
    <w:rsid w:val="4642189D"/>
    <w:rsid w:val="469A5BAC"/>
    <w:rsid w:val="46C91677"/>
    <w:rsid w:val="47190850"/>
    <w:rsid w:val="47226FD9"/>
    <w:rsid w:val="477914D1"/>
    <w:rsid w:val="47B67E04"/>
    <w:rsid w:val="47D84F33"/>
    <w:rsid w:val="47EA5D49"/>
    <w:rsid w:val="485B6C46"/>
    <w:rsid w:val="488E28EE"/>
    <w:rsid w:val="48C16A61"/>
    <w:rsid w:val="491A08B0"/>
    <w:rsid w:val="496833C9"/>
    <w:rsid w:val="4968786D"/>
    <w:rsid w:val="49DB003F"/>
    <w:rsid w:val="4A17094B"/>
    <w:rsid w:val="4AA46683"/>
    <w:rsid w:val="4ABD5996"/>
    <w:rsid w:val="4B313C8F"/>
    <w:rsid w:val="4B3519D1"/>
    <w:rsid w:val="4C6D0CF6"/>
    <w:rsid w:val="4C7107E7"/>
    <w:rsid w:val="4D07739D"/>
    <w:rsid w:val="4D3A23B6"/>
    <w:rsid w:val="4DA456A1"/>
    <w:rsid w:val="4ECD6554"/>
    <w:rsid w:val="4F0B7FDF"/>
    <w:rsid w:val="4F4026F2"/>
    <w:rsid w:val="4F5D14F6"/>
    <w:rsid w:val="4FA9473B"/>
    <w:rsid w:val="50632B3C"/>
    <w:rsid w:val="51D830B6"/>
    <w:rsid w:val="51EB103B"/>
    <w:rsid w:val="51F223CA"/>
    <w:rsid w:val="520133F3"/>
    <w:rsid w:val="52C75604"/>
    <w:rsid w:val="52D7511B"/>
    <w:rsid w:val="54007CFB"/>
    <w:rsid w:val="543F566E"/>
    <w:rsid w:val="551C4253"/>
    <w:rsid w:val="57407733"/>
    <w:rsid w:val="57A9177C"/>
    <w:rsid w:val="57B36157"/>
    <w:rsid w:val="57C87729"/>
    <w:rsid w:val="586236D9"/>
    <w:rsid w:val="58B303D9"/>
    <w:rsid w:val="58C12AF6"/>
    <w:rsid w:val="58C20B16"/>
    <w:rsid w:val="58C47FDA"/>
    <w:rsid w:val="595C21E4"/>
    <w:rsid w:val="595E728C"/>
    <w:rsid w:val="5980650D"/>
    <w:rsid w:val="5A19426B"/>
    <w:rsid w:val="5B10566E"/>
    <w:rsid w:val="5C952F5A"/>
    <w:rsid w:val="5CB12E81"/>
    <w:rsid w:val="5CE2128D"/>
    <w:rsid w:val="5CE70651"/>
    <w:rsid w:val="5DA16A52"/>
    <w:rsid w:val="5DF72B16"/>
    <w:rsid w:val="5E2A275F"/>
    <w:rsid w:val="5E6261E1"/>
    <w:rsid w:val="5E7A16CD"/>
    <w:rsid w:val="5F546472"/>
    <w:rsid w:val="61866178"/>
    <w:rsid w:val="61CF1B10"/>
    <w:rsid w:val="62791D4B"/>
    <w:rsid w:val="62E9273B"/>
    <w:rsid w:val="63065E70"/>
    <w:rsid w:val="637644DD"/>
    <w:rsid w:val="655536E6"/>
    <w:rsid w:val="6577053E"/>
    <w:rsid w:val="66384398"/>
    <w:rsid w:val="668529DC"/>
    <w:rsid w:val="67BD26DA"/>
    <w:rsid w:val="67E35E50"/>
    <w:rsid w:val="6852251D"/>
    <w:rsid w:val="68B65AA7"/>
    <w:rsid w:val="699D6B55"/>
    <w:rsid w:val="69B875FD"/>
    <w:rsid w:val="69C67F6C"/>
    <w:rsid w:val="6A4C120B"/>
    <w:rsid w:val="6A815C41"/>
    <w:rsid w:val="6A8219B9"/>
    <w:rsid w:val="6B625A72"/>
    <w:rsid w:val="6B76151E"/>
    <w:rsid w:val="6BAE0CB8"/>
    <w:rsid w:val="6BEA5A68"/>
    <w:rsid w:val="6C264CF2"/>
    <w:rsid w:val="6C5630FD"/>
    <w:rsid w:val="6DD54C21"/>
    <w:rsid w:val="6DDF784E"/>
    <w:rsid w:val="6E0E1EE1"/>
    <w:rsid w:val="6E3C2A15"/>
    <w:rsid w:val="6E9D42A7"/>
    <w:rsid w:val="70375B3C"/>
    <w:rsid w:val="71A04F87"/>
    <w:rsid w:val="7231619E"/>
    <w:rsid w:val="724907AD"/>
    <w:rsid w:val="72A526E9"/>
    <w:rsid w:val="73972979"/>
    <w:rsid w:val="73BF6E3A"/>
    <w:rsid w:val="74483A7B"/>
    <w:rsid w:val="74982505"/>
    <w:rsid w:val="750B4F53"/>
    <w:rsid w:val="751947D7"/>
    <w:rsid w:val="75620101"/>
    <w:rsid w:val="75B03C4E"/>
    <w:rsid w:val="75B90985"/>
    <w:rsid w:val="75D06163"/>
    <w:rsid w:val="76684159"/>
    <w:rsid w:val="77364257"/>
    <w:rsid w:val="77804A46"/>
    <w:rsid w:val="78232A2D"/>
    <w:rsid w:val="78531DBF"/>
    <w:rsid w:val="79964BCB"/>
    <w:rsid w:val="7A150154"/>
    <w:rsid w:val="7A796935"/>
    <w:rsid w:val="7AE85868"/>
    <w:rsid w:val="7BA94FF8"/>
    <w:rsid w:val="7C7A0AC6"/>
    <w:rsid w:val="7CA67789"/>
    <w:rsid w:val="7CE00EED"/>
    <w:rsid w:val="7E062BD5"/>
    <w:rsid w:val="7E164AD5"/>
    <w:rsid w:val="7E437985"/>
    <w:rsid w:val="7E550EB0"/>
    <w:rsid w:val="7E77762F"/>
    <w:rsid w:val="7F651B7D"/>
    <w:rsid w:val="7F9B267B"/>
    <w:rsid w:val="7F9B692B"/>
    <w:rsid w:val="7FC332F0"/>
    <w:rsid w:val="7FCA19E0"/>
    <w:rsid w:val="7FD603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560" w:lineRule="exact"/>
      <w:ind w:firstLine="880" w:firstLineChars="200"/>
      <w:jc w:val="both"/>
    </w:pPr>
    <w:rPr>
      <w:rFonts w:ascii="Times New Roman" w:hAnsi="Times New Roman" w:eastAsia="宋体" w:cstheme="minorBidi"/>
      <w:kern w:val="2"/>
      <w:sz w:val="28"/>
      <w:szCs w:val="24"/>
      <w:lang w:val="en-US" w:eastAsia="zh-CN" w:bidi="ar-SA"/>
    </w:rPr>
  </w:style>
  <w:style w:type="paragraph" w:styleId="2">
    <w:name w:val="heading 1"/>
    <w:next w:val="3"/>
    <w:qFormat/>
    <w:uiPriority w:val="9"/>
    <w:pPr>
      <w:keepNext/>
      <w:keepLines/>
      <w:numPr>
        <w:ilvl w:val="0"/>
        <w:numId w:val="1"/>
      </w:numPr>
      <w:spacing w:before="25" w:beforeLines="25" w:after="25" w:afterLines="25" w:line="500" w:lineRule="exact"/>
      <w:outlineLvl w:val="0"/>
    </w:pPr>
    <w:rPr>
      <w:rFonts w:eastAsia="黑体" w:asciiTheme="majorEastAsia" w:hAnsiTheme="majorEastAsia" w:cstheme="minorBidi"/>
      <w:b/>
      <w:bCs/>
      <w:kern w:val="44"/>
      <w:sz w:val="36"/>
      <w:szCs w:val="18"/>
      <w:lang w:val="en-US" w:eastAsia="zh-CN" w:bidi="ar-SA"/>
    </w:rPr>
  </w:style>
  <w:style w:type="paragraph" w:styleId="4">
    <w:name w:val="heading 2"/>
    <w:next w:val="5"/>
    <w:unhideWhenUsed/>
    <w:qFormat/>
    <w:uiPriority w:val="9"/>
    <w:pPr>
      <w:numPr>
        <w:ilvl w:val="1"/>
        <w:numId w:val="1"/>
      </w:numPr>
      <w:spacing w:before="25" w:beforeLines="25" w:after="25" w:afterLines="25" w:line="500" w:lineRule="exact"/>
      <w:outlineLvl w:val="1"/>
    </w:pPr>
    <w:rPr>
      <w:rFonts w:ascii="Arial" w:hAnsi="Arial" w:eastAsia="黑体" w:cstheme="minorBidi"/>
      <w:b/>
      <w:kern w:val="2"/>
      <w:sz w:val="32"/>
      <w:lang w:val="en-US" w:eastAsia="zh-CN" w:bidi="ar-SA"/>
    </w:rPr>
  </w:style>
  <w:style w:type="paragraph" w:styleId="6">
    <w:name w:val="heading 3"/>
    <w:next w:val="3"/>
    <w:unhideWhenUsed/>
    <w:qFormat/>
    <w:uiPriority w:val="9"/>
    <w:pPr>
      <w:numPr>
        <w:ilvl w:val="2"/>
        <w:numId w:val="1"/>
      </w:numPr>
      <w:tabs>
        <w:tab w:val="left" w:pos="312"/>
        <w:tab w:val="clear" w:pos="0"/>
      </w:tabs>
      <w:outlineLvl w:val="2"/>
    </w:pPr>
    <w:rPr>
      <w:rFonts w:ascii="Arial" w:hAnsi="Arial" w:eastAsia="黑体" w:cstheme="minorBidi"/>
      <w:kern w:val="2"/>
      <w:sz w:val="30"/>
      <w:szCs w:val="30"/>
      <w:lang w:val="en-US" w:eastAsia="zh-CN" w:bidi="ar-SA"/>
    </w:rPr>
  </w:style>
  <w:style w:type="paragraph" w:styleId="7">
    <w:name w:val="heading 4"/>
    <w:next w:val="3"/>
    <w:unhideWhenUsed/>
    <w:qFormat/>
    <w:uiPriority w:val="9"/>
    <w:pPr>
      <w:numPr>
        <w:ilvl w:val="3"/>
        <w:numId w:val="1"/>
      </w:numPr>
      <w:outlineLvl w:val="3"/>
    </w:pPr>
    <w:rPr>
      <w:rFonts w:ascii="Arial" w:hAnsi="Arial" w:eastAsia="黑体" w:cstheme="minorBidi"/>
      <w:b/>
      <w:sz w:val="28"/>
      <w:lang w:val="en-US" w:eastAsia="zh-CN" w:bidi="ar-SA"/>
    </w:rPr>
  </w:style>
  <w:style w:type="paragraph" w:styleId="8">
    <w:name w:val="heading 5"/>
    <w:next w:val="3"/>
    <w:unhideWhenUsed/>
    <w:qFormat/>
    <w:uiPriority w:val="9"/>
    <w:pPr>
      <w:numPr>
        <w:ilvl w:val="4"/>
        <w:numId w:val="1"/>
      </w:numPr>
      <w:tabs>
        <w:tab w:val="left" w:pos="312"/>
        <w:tab w:val="clear" w:pos="0"/>
      </w:tabs>
      <w:spacing w:before="30" w:beforeLines="30" w:after="30" w:afterLines="30"/>
      <w:outlineLvl w:val="4"/>
    </w:pPr>
    <w:rPr>
      <w:rFonts w:ascii="Arial" w:hAnsi="Arial" w:eastAsiaTheme="majorEastAsia" w:cstheme="minorBidi"/>
      <w:b/>
      <w:sz w:val="24"/>
      <w:szCs w:val="22"/>
      <w:lang w:val="en-US" w:eastAsia="zh-CN" w:bidi="ar-SA"/>
    </w:rPr>
  </w:style>
  <w:style w:type="paragraph" w:styleId="9">
    <w:name w:val="heading 6"/>
    <w:next w:val="3"/>
    <w:unhideWhenUsed/>
    <w:qFormat/>
    <w:uiPriority w:val="0"/>
    <w:pPr>
      <w:numPr>
        <w:ilvl w:val="5"/>
        <w:numId w:val="1"/>
      </w:numPr>
      <w:spacing w:before="30" w:beforeLines="30" w:after="30" w:afterLines="30" w:line="312" w:lineRule="auto"/>
      <w:outlineLvl w:val="5"/>
    </w:pPr>
    <w:rPr>
      <w:rFonts w:ascii="Arial" w:hAnsi="Arial" w:eastAsia="黑体" w:cstheme="minorBidi"/>
      <w:b/>
      <w:sz w:val="24"/>
      <w:lang w:val="en-US" w:eastAsia="zh-CN" w:bidi="ar-SA"/>
    </w:rPr>
  </w:style>
  <w:style w:type="paragraph" w:styleId="10">
    <w:name w:val="heading 7"/>
    <w:next w:val="1"/>
    <w:unhideWhenUsed/>
    <w:qFormat/>
    <w:uiPriority w:val="0"/>
    <w:pPr>
      <w:numPr>
        <w:ilvl w:val="6"/>
        <w:numId w:val="1"/>
      </w:numPr>
      <w:spacing w:before="30" w:beforeLines="30" w:after="30" w:afterLines="30" w:line="312" w:lineRule="auto"/>
      <w:outlineLvl w:val="6"/>
    </w:pPr>
    <w:rPr>
      <w:rFonts w:ascii="Arial" w:hAnsi="Arial" w:eastAsia="黑体" w:cstheme="minorBidi"/>
      <w:b/>
      <w:sz w:val="24"/>
      <w:lang w:val="en-US" w:eastAsia="zh-CN" w:bidi="ar-SA"/>
    </w:rPr>
  </w:style>
  <w:style w:type="paragraph" w:styleId="11">
    <w:name w:val="heading 8"/>
    <w:next w:val="3"/>
    <w:unhideWhenUsed/>
    <w:qFormat/>
    <w:uiPriority w:val="0"/>
    <w:pPr>
      <w:numPr>
        <w:ilvl w:val="7"/>
        <w:numId w:val="1"/>
      </w:numPr>
      <w:spacing w:before="30" w:beforeLines="30" w:after="30" w:afterLines="30" w:line="312" w:lineRule="auto"/>
      <w:outlineLvl w:val="7"/>
    </w:pPr>
    <w:rPr>
      <w:rFonts w:eastAsia="黑体" w:asciiTheme="majorHAnsi" w:hAnsiTheme="majorHAnsi" w:cstheme="majorBidi"/>
      <w:b/>
      <w:sz w:val="24"/>
      <w:lang w:val="en-US" w:eastAsia="zh-CN" w:bidi="ar-SA"/>
    </w:rPr>
  </w:style>
  <w:style w:type="paragraph" w:styleId="12">
    <w:name w:val="heading 9"/>
    <w:next w:val="3"/>
    <w:unhideWhenUsed/>
    <w:qFormat/>
    <w:uiPriority w:val="0"/>
    <w:pPr>
      <w:numPr>
        <w:ilvl w:val="8"/>
        <w:numId w:val="1"/>
      </w:numPr>
      <w:spacing w:before="30" w:beforeLines="30" w:after="30" w:afterLines="30" w:line="312" w:lineRule="auto"/>
      <w:outlineLvl w:val="8"/>
    </w:pPr>
    <w:rPr>
      <w:rFonts w:eastAsia="黑体" w:asciiTheme="majorHAnsi" w:hAnsiTheme="majorHAnsi" w:cstheme="majorBidi"/>
      <w:b/>
      <w:sz w:val="24"/>
      <w:szCs w:val="21"/>
      <w:lang w:val="en-US" w:eastAsia="zh-CN" w:bidi="ar-SA"/>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3">
    <w:name w:val="Body Text"/>
    <w:basedOn w:val="1"/>
    <w:qFormat/>
    <w:uiPriority w:val="0"/>
    <w:pPr>
      <w:spacing w:before="100" w:after="100" w:line="300" w:lineRule="auto"/>
      <w:ind w:firstLine="1124"/>
    </w:pPr>
  </w:style>
  <w:style w:type="paragraph" w:customStyle="1" w:styleId="5">
    <w:name w:val="A1正文"/>
    <w:link w:val="27"/>
    <w:qFormat/>
    <w:uiPriority w:val="0"/>
    <w:pPr>
      <w:snapToGrid w:val="0"/>
      <w:spacing w:line="500" w:lineRule="exact"/>
      <w:ind w:firstLine="200" w:firstLineChars="200"/>
      <w:jc w:val="both"/>
    </w:pPr>
    <w:rPr>
      <w:rFonts w:ascii="Times New Roman" w:hAnsi="Times New Roman" w:eastAsia="宋体" w:cs="Times New Roman"/>
      <w:kern w:val="2"/>
      <w:sz w:val="28"/>
      <w:szCs w:val="28"/>
      <w:lang w:val="en-US" w:eastAsia="zh-CN" w:bidi="ar-SA"/>
    </w:rPr>
  </w:style>
  <w:style w:type="paragraph" w:styleId="13">
    <w:name w:val="caption"/>
    <w:basedOn w:val="1"/>
    <w:next w:val="1"/>
    <w:unhideWhenUsed/>
    <w:qFormat/>
    <w:uiPriority w:val="0"/>
    <w:rPr>
      <w:rFonts w:eastAsia="黑体" w:asciiTheme="majorHAnsi" w:hAnsiTheme="majorHAnsi" w:cstheme="majorBidi"/>
      <w:sz w:val="20"/>
      <w:szCs w:val="20"/>
    </w:r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6">
    <w:name w:val="Subtitle"/>
    <w:basedOn w:val="1"/>
    <w:qFormat/>
    <w:uiPriority w:val="0"/>
    <w:pPr>
      <w:spacing w:before="120" w:after="60" w:line="312" w:lineRule="auto"/>
      <w:jc w:val="center"/>
    </w:pPr>
    <w:rPr>
      <w:rFonts w:ascii="Arial" w:hAnsi="Arial"/>
      <w:b/>
      <w:kern w:val="28"/>
      <w:sz w:val="32"/>
    </w:rPr>
  </w:style>
  <w:style w:type="paragraph" w:styleId="17">
    <w:name w:val="Normal (Web)"/>
    <w:basedOn w:val="1"/>
    <w:qFormat/>
    <w:uiPriority w:val="99"/>
    <w:pPr>
      <w:spacing w:before="0" w:beforeAutospacing="1" w:after="0" w:afterAutospacing="1"/>
      <w:ind w:left="0" w:right="0"/>
      <w:jc w:val="left"/>
    </w:pPr>
    <w:rPr>
      <w:kern w:val="0"/>
      <w:sz w:val="24"/>
      <w:lang w:val="en-US" w:eastAsia="zh-CN" w:bidi="ar"/>
    </w:rPr>
  </w:style>
  <w:style w:type="paragraph" w:styleId="18">
    <w:name w:val="Title"/>
    <w:basedOn w:val="1"/>
    <w:next w:val="3"/>
    <w:qFormat/>
    <w:uiPriority w:val="10"/>
    <w:pPr>
      <w:spacing w:line="240" w:lineRule="auto"/>
      <w:ind w:firstLine="0" w:firstLineChars="0"/>
      <w:jc w:val="center"/>
    </w:pPr>
    <w:rPr>
      <w:rFonts w:asciiTheme="majorEastAsia" w:hAnsiTheme="majorEastAsia"/>
      <w:b/>
      <w:sz w:val="52"/>
      <w:szCs w:val="44"/>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rFonts w:ascii="Arial" w:hAnsi="Arial" w:eastAsia="黑体"/>
      <w:b/>
      <w:color w:val="4874CB" w:themeColor="accent1"/>
      <w:u w:val="single"/>
      <w14:textFill>
        <w14:solidFill>
          <w14:schemeClr w14:val="accent1"/>
        </w14:solidFill>
      </w14:textFill>
    </w:rPr>
  </w:style>
  <w:style w:type="character" w:styleId="23">
    <w:name w:val="Emphasis"/>
    <w:basedOn w:val="21"/>
    <w:qFormat/>
    <w:uiPriority w:val="20"/>
    <w:rPr>
      <w:rFonts w:ascii="Arial" w:hAnsi="Arial" w:eastAsia="黑体"/>
      <w:b/>
      <w:bCs/>
      <w:i/>
      <w:color w:val="C00000"/>
      <w:sz w:val="24"/>
      <w:szCs w:val="22"/>
    </w:rPr>
  </w:style>
  <w:style w:type="character" w:styleId="24">
    <w:name w:val="HTML Code"/>
    <w:basedOn w:val="21"/>
    <w:unhideWhenUsed/>
    <w:qFormat/>
    <w:uiPriority w:val="99"/>
    <w:rPr>
      <w:rFonts w:ascii="宋体" w:hAnsi="宋体" w:eastAsia="宋体" w:cs="宋体"/>
      <w:sz w:val="24"/>
      <w:szCs w:val="24"/>
    </w:rPr>
  </w:style>
  <w:style w:type="paragraph" w:customStyle="1" w:styleId="25">
    <w:name w:val="A1图片"/>
    <w:qFormat/>
    <w:uiPriority w:val="0"/>
    <w:pPr>
      <w:snapToGrid w:val="0"/>
      <w:spacing w:before="20" w:beforeLines="20"/>
      <w:jc w:val="center"/>
    </w:pPr>
    <w:rPr>
      <w:rFonts w:ascii="Times New Roman" w:hAnsi="Times New Roman" w:eastAsia="黑体" w:cstheme="minorBidi"/>
      <w:b/>
      <w:kern w:val="2"/>
      <w:sz w:val="24"/>
      <w:szCs w:val="24"/>
      <w:lang w:val="en-US" w:eastAsia="zh-CN" w:bidi="ar-SA"/>
    </w:rPr>
  </w:style>
  <w:style w:type="paragraph" w:customStyle="1" w:styleId="26">
    <w:name w:val="代码段"/>
    <w:link w:val="29"/>
    <w:qFormat/>
    <w:uiPriority w:val="0"/>
    <w:pPr>
      <w:pBdr>
        <w:left w:val="single" w:color="auto" w:sz="18" w:space="4"/>
      </w:pBdr>
      <w:shd w:val="clear" w:color="auto" w:fill="1F1F1F"/>
      <w:spacing w:line="285" w:lineRule="atLeast"/>
    </w:pPr>
    <w:rPr>
      <w:rFonts w:ascii="Consolas" w:hAnsi="Consolas" w:eastAsia="宋体" w:cs="宋体"/>
      <w:color w:val="CCCCCC"/>
      <w:sz w:val="21"/>
      <w:szCs w:val="21"/>
      <w:lang w:val="en-US" w:eastAsia="zh-CN" w:bidi="ar-SA"/>
    </w:rPr>
  </w:style>
  <w:style w:type="character" w:customStyle="1" w:styleId="27">
    <w:name w:val="A1正文 字符"/>
    <w:basedOn w:val="21"/>
    <w:link w:val="5"/>
    <w:qFormat/>
    <w:uiPriority w:val="0"/>
    <w:rPr>
      <w:kern w:val="2"/>
      <w:sz w:val="28"/>
      <w:szCs w:val="28"/>
    </w:rPr>
  </w:style>
  <w:style w:type="paragraph" w:customStyle="1" w:styleId="28">
    <w:name w:val="A1代码段"/>
    <w:link w:val="30"/>
    <w:qFormat/>
    <w:uiPriority w:val="0"/>
    <w:pPr>
      <w:pBdr>
        <w:left w:val="single" w:color="auto" w:sz="18" w:space="4"/>
      </w:pBdr>
      <w:shd w:val="solid" w:color="F1F1F1" w:themeColor="background1" w:themeShade="F2" w:fill="FFFFFF"/>
      <w:snapToGrid w:val="0"/>
      <w:spacing w:line="285" w:lineRule="atLeast"/>
      <w:jc w:val="both"/>
    </w:pPr>
    <w:rPr>
      <w:rFonts w:ascii="Consolas" w:hAnsi="Consolas" w:eastAsia="宋体" w:cs="宋体"/>
      <w:color w:val="3B3B3B"/>
      <w:sz w:val="21"/>
      <w:szCs w:val="21"/>
      <w:lang w:val="en-US" w:eastAsia="zh-CN" w:bidi="ar-SA"/>
    </w:rPr>
  </w:style>
  <w:style w:type="character" w:customStyle="1" w:styleId="29">
    <w:name w:val="代码段 字符"/>
    <w:basedOn w:val="21"/>
    <w:link w:val="26"/>
    <w:qFormat/>
    <w:uiPriority w:val="0"/>
    <w:rPr>
      <w:rFonts w:ascii="Consolas" w:hAnsi="Consolas" w:cs="宋体"/>
      <w:color w:val="CCCCCC"/>
      <w:sz w:val="21"/>
      <w:szCs w:val="21"/>
      <w:shd w:val="clear" w:color="auto" w:fill="1F1F1F"/>
    </w:rPr>
  </w:style>
  <w:style w:type="character" w:customStyle="1" w:styleId="30">
    <w:name w:val="A1代码段 字符"/>
    <w:basedOn w:val="21"/>
    <w:link w:val="28"/>
    <w:qFormat/>
    <w:uiPriority w:val="0"/>
    <w:rPr>
      <w:rFonts w:ascii="Consolas" w:hAnsi="Consolas" w:cs="宋体"/>
      <w:color w:val="3B3B3B"/>
      <w:sz w:val="21"/>
      <w:szCs w:val="21"/>
      <w:shd w:val="solid" w:color="F1F1F1" w:themeColor="background1" w:themeShade="F2" w:fill="FFFFFF"/>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microsoft.com/office/2011/relationships/people" Target="people.xml"/><Relationship Id="rId20" Type="http://schemas.openxmlformats.org/officeDocument/2006/relationships/fontTable" Target="fontTable.xml"/><Relationship Id="rId2" Type="http://schemas.openxmlformats.org/officeDocument/2006/relationships/settings" Target="settings.xml"/><Relationship Id="rId19" Type="http://schemas.microsoft.com/office/2006/relationships/keyMapCustomizations" Target="customizations.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9406B-5C5C-46B6-AD8A-4B0AE3D3B76E}">
  <ds:schemaRefs/>
</ds:datastoreItem>
</file>

<file path=docProps/app.xml><?xml version="1.0" encoding="utf-8"?>
<Properties xmlns="http://schemas.openxmlformats.org/officeDocument/2006/extended-properties" xmlns:vt="http://schemas.openxmlformats.org/officeDocument/2006/docPropsVTypes">
  <Template>Normal.dotm</Template>
  <Pages>16</Pages>
  <Words>967</Words>
  <Characters>5515</Characters>
  <Lines>45</Lines>
  <Paragraphs>12</Paragraphs>
  <TotalTime>1</TotalTime>
  <ScaleCrop>false</ScaleCrop>
  <LinksUpToDate>false</LinksUpToDate>
  <CharactersWithSpaces>6470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2025-06-13T08:48:00Z</dcterms:created>
  <dc:creator>zj</dc:creator>
  <cp:lastModifiedBy>ZJ</cp:lastModifiedBy>
  <dcterms:modified xsi:type="dcterms:W3CDTF">2025-07-02T14:21:19Z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9713160E74CC4ECDB3617046C61C67E7_13</vt:lpwstr>
  </property>
  <property fmtid="{D5CDD505-2E9C-101B-9397-08002B2CF9AE}" pid="4" name="KSOTemplateDocerSaveRecord">
    <vt:lpwstr>eyJoZGlkIjoiZGVmZGI1ODZjZjQ3OWNkNDc3YzVlMGVlMTQ3NDc0MGYifQ==</vt:lpwstr>
  </property>
</Properties>
</file>